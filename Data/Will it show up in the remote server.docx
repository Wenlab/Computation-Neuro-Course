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07AC1C" w14:textId="77777777" w:rsidR="00D3597E" w:rsidRPr="00940165" w:rsidRDefault="00D3597E" w:rsidP="00687D14">
      <w:pPr>
        <w:spacing w:beforeLines="50" w:before="156" w:afterLines="150" w:after="468"/>
        <w:jc w:val="center"/>
        <w:rPr>
          <w:rFonts w:ascii="宋体" w:eastAsia="宋体" w:hAnsi="宋体"/>
          <w:b/>
          <w:sz w:val="36"/>
          <w:szCs w:val="36"/>
        </w:rPr>
      </w:pPr>
      <w:r w:rsidRPr="00940165">
        <w:rPr>
          <w:rFonts w:ascii="宋体" w:eastAsia="宋体" w:hAnsi="宋体" w:hint="eastAsia"/>
          <w:b/>
          <w:sz w:val="36"/>
          <w:szCs w:val="36"/>
        </w:rPr>
        <w:t>摘</w:t>
      </w:r>
      <w:r w:rsidR="00940165">
        <w:rPr>
          <w:rFonts w:ascii="宋体" w:eastAsia="宋体" w:hAnsi="宋体" w:hint="eastAsia"/>
          <w:b/>
          <w:sz w:val="36"/>
          <w:szCs w:val="36"/>
        </w:rPr>
        <w:t xml:space="preserve"> </w:t>
      </w:r>
      <w:r w:rsidRPr="00940165">
        <w:rPr>
          <w:rFonts w:ascii="宋体" w:eastAsia="宋体" w:hAnsi="宋体" w:hint="eastAsia"/>
          <w:b/>
          <w:sz w:val="36"/>
          <w:szCs w:val="36"/>
        </w:rPr>
        <w:t>要</w:t>
      </w:r>
    </w:p>
    <w:p w14:paraId="6BF8965D" w14:textId="0587D60A" w:rsidR="00AC46B4" w:rsidRPr="00940165" w:rsidRDefault="005A29B8" w:rsidP="00AC46B4">
      <w:pPr>
        <w:spacing w:line="440" w:lineRule="exact"/>
        <w:ind w:firstLineChars="200" w:firstLine="480"/>
        <w:rPr>
          <w:ins w:id="0" w:author="Windows 用户" w:date="2018-07-14T16:32:00Z"/>
          <w:rFonts w:ascii="宋体" w:eastAsia="宋体" w:hAnsi="宋体"/>
          <w:sz w:val="24"/>
          <w:szCs w:val="24"/>
        </w:rPr>
      </w:pPr>
      <w:r w:rsidRPr="00940165">
        <w:rPr>
          <w:rFonts w:ascii="宋体" w:eastAsia="宋体" w:hAnsi="宋体" w:hint="eastAsia"/>
          <w:sz w:val="24"/>
          <w:szCs w:val="24"/>
        </w:rPr>
        <w:t>秀丽</w:t>
      </w:r>
      <w:del w:id="1" w:author="Windows 用户" w:date="2018-07-14T16:20:00Z">
        <w:r w:rsidRPr="00940165" w:rsidDel="00194BA9">
          <w:rPr>
            <w:rFonts w:ascii="宋体" w:eastAsia="宋体" w:hAnsi="宋体" w:hint="eastAsia"/>
            <w:sz w:val="24"/>
            <w:szCs w:val="24"/>
          </w:rPr>
          <w:delText>隐杆</w:delText>
        </w:r>
      </w:del>
      <w:r w:rsidRPr="00940165">
        <w:rPr>
          <w:rFonts w:ascii="宋体" w:eastAsia="宋体" w:hAnsi="宋体" w:hint="eastAsia"/>
          <w:sz w:val="24"/>
          <w:szCs w:val="24"/>
        </w:rPr>
        <w:t>线虫的神经系统只包含</w:t>
      </w:r>
      <w:r w:rsidRPr="00146672">
        <w:rPr>
          <w:rFonts w:ascii="Times New Roman" w:eastAsia="宋体" w:hAnsi="Times New Roman" w:hint="eastAsia"/>
          <w:sz w:val="24"/>
          <w:szCs w:val="24"/>
        </w:rPr>
        <w:t>3</w:t>
      </w:r>
      <w:r w:rsidRPr="00146672">
        <w:rPr>
          <w:rFonts w:ascii="Times New Roman" w:eastAsia="宋体" w:hAnsi="Times New Roman"/>
          <w:sz w:val="24"/>
          <w:szCs w:val="24"/>
        </w:rPr>
        <w:t>02</w:t>
      </w:r>
      <w:r w:rsidRPr="00940165">
        <w:rPr>
          <w:rFonts w:ascii="宋体" w:eastAsia="宋体" w:hAnsi="宋体" w:hint="eastAsia"/>
          <w:sz w:val="24"/>
          <w:szCs w:val="24"/>
        </w:rPr>
        <w:t>个神经元，</w:t>
      </w:r>
      <w:ins w:id="2" w:author="Windows 用户" w:date="2018-07-14T16:25:00Z">
        <w:r w:rsidR="00A70E8B">
          <w:rPr>
            <w:rFonts w:ascii="宋体" w:eastAsia="宋体" w:hAnsi="宋体" w:hint="eastAsia"/>
            <w:sz w:val="24"/>
            <w:szCs w:val="24"/>
          </w:rPr>
          <w:t>并且有着一些固定的行为模式，</w:t>
        </w:r>
      </w:ins>
      <w:r w:rsidR="0042745F">
        <w:rPr>
          <w:rFonts w:ascii="宋体" w:eastAsia="宋体" w:hAnsi="宋体" w:hint="eastAsia"/>
          <w:sz w:val="24"/>
          <w:szCs w:val="24"/>
        </w:rPr>
        <w:t>这</w:t>
      </w:r>
      <w:ins w:id="3" w:author="Windows 用户" w:date="2018-07-14T16:25:00Z">
        <w:r w:rsidR="00A70E8B">
          <w:rPr>
            <w:rFonts w:ascii="宋体" w:eastAsia="宋体" w:hAnsi="宋体" w:hint="eastAsia"/>
            <w:sz w:val="24"/>
            <w:szCs w:val="24"/>
          </w:rPr>
          <w:t>为我们</w:t>
        </w:r>
      </w:ins>
      <w:del w:id="4" w:author="Windows 用户" w:date="2018-07-14T16:25:00Z">
        <w:r w:rsidR="0042745F" w:rsidDel="00A70E8B">
          <w:rPr>
            <w:rFonts w:ascii="宋体" w:eastAsia="宋体" w:hAnsi="宋体" w:hint="eastAsia"/>
            <w:sz w:val="24"/>
            <w:szCs w:val="24"/>
          </w:rPr>
          <w:delText>能让我们更好地</w:delText>
        </w:r>
      </w:del>
      <w:r w:rsidR="0042745F">
        <w:rPr>
          <w:rFonts w:ascii="宋体" w:eastAsia="宋体" w:hAnsi="宋体" w:hint="eastAsia"/>
          <w:sz w:val="24"/>
          <w:szCs w:val="24"/>
        </w:rPr>
        <w:t>理解</w:t>
      </w:r>
      <w:ins w:id="5" w:author="Windows 用户" w:date="2018-07-14T16:29:00Z">
        <w:r w:rsidR="00A70E8B">
          <w:rPr>
            <w:rFonts w:ascii="宋体" w:eastAsia="宋体" w:hAnsi="宋体" w:hint="eastAsia"/>
            <w:sz w:val="24"/>
            <w:szCs w:val="24"/>
          </w:rPr>
          <w:t>感觉-</w:t>
        </w:r>
      </w:ins>
      <w:ins w:id="6" w:author="Windows 用户" w:date="2018-07-14T16:25:00Z">
        <w:r w:rsidR="00A70E8B">
          <w:rPr>
            <w:rFonts w:ascii="宋体" w:eastAsia="宋体" w:hAnsi="宋体" w:hint="eastAsia"/>
            <w:sz w:val="24"/>
            <w:szCs w:val="24"/>
          </w:rPr>
          <w:t>运动</w:t>
        </w:r>
      </w:ins>
      <w:del w:id="7" w:author="Windows 用户" w:date="2018-07-14T16:29:00Z">
        <w:r w:rsidR="0042745F" w:rsidDel="00A70E8B">
          <w:rPr>
            <w:rFonts w:ascii="宋体" w:eastAsia="宋体" w:hAnsi="宋体" w:hint="eastAsia"/>
            <w:sz w:val="24"/>
            <w:szCs w:val="24"/>
          </w:rPr>
          <w:delText>神经</w:delText>
        </w:r>
      </w:del>
      <w:ins w:id="8" w:author="Windows 用户" w:date="2018-07-14T16:25:00Z">
        <w:r w:rsidR="00A70E8B">
          <w:rPr>
            <w:rFonts w:ascii="宋体" w:eastAsia="宋体" w:hAnsi="宋体" w:hint="eastAsia"/>
            <w:sz w:val="24"/>
            <w:szCs w:val="24"/>
          </w:rPr>
          <w:t>环路提供了</w:t>
        </w:r>
      </w:ins>
      <w:ins w:id="9" w:author="Windows 用户" w:date="2018-07-14T18:41:00Z">
        <w:r w:rsidR="00AC7D43">
          <w:rPr>
            <w:rFonts w:ascii="宋体" w:eastAsia="宋体" w:hAnsi="宋体" w:hint="eastAsia"/>
            <w:sz w:val="24"/>
            <w:szCs w:val="24"/>
          </w:rPr>
          <w:t>机会</w:t>
        </w:r>
      </w:ins>
      <w:del w:id="10" w:author="Windows 用户" w:date="2018-07-14T16:25:00Z">
        <w:r w:rsidR="0042745F" w:rsidDel="00A70E8B">
          <w:rPr>
            <w:rFonts w:ascii="宋体" w:eastAsia="宋体" w:hAnsi="宋体" w:hint="eastAsia"/>
            <w:sz w:val="24"/>
            <w:szCs w:val="24"/>
          </w:rPr>
          <w:delText>系统</w:delText>
        </w:r>
      </w:del>
      <w:r w:rsidRPr="00940165">
        <w:rPr>
          <w:rFonts w:ascii="宋体" w:eastAsia="宋体" w:hAnsi="宋体" w:hint="eastAsia"/>
          <w:sz w:val="24"/>
          <w:szCs w:val="24"/>
        </w:rPr>
        <w:t>。</w:t>
      </w:r>
      <w:ins w:id="11" w:author="Windows 用户" w:date="2018-07-14T16:28:00Z">
        <w:r w:rsidR="00A70E8B">
          <w:rPr>
            <w:rFonts w:ascii="宋体" w:eastAsia="宋体" w:hAnsi="宋体" w:hint="eastAsia"/>
            <w:sz w:val="24"/>
            <w:szCs w:val="24"/>
          </w:rPr>
          <w:t>这里我们研究了秀丽线虫的趋热行为，</w:t>
        </w:r>
      </w:ins>
      <w:ins w:id="12" w:author="Windows 用户" w:date="2018-07-14T16:30:00Z">
        <w:r w:rsidR="00A70E8B">
          <w:rPr>
            <w:rFonts w:ascii="宋体" w:eastAsia="宋体" w:hAnsi="宋体" w:hint="eastAsia"/>
            <w:sz w:val="24"/>
            <w:szCs w:val="24"/>
          </w:rPr>
          <w:t>其主要有两种趋热运动模式：正趋热和负趋热。</w:t>
        </w:r>
      </w:ins>
      <w:ins w:id="13" w:author="Windows 用户" w:date="2018-07-14T16:31:00Z">
        <w:r w:rsidR="00A70E8B">
          <w:rPr>
            <w:rFonts w:ascii="宋体" w:eastAsia="宋体" w:hAnsi="宋体" w:hint="eastAsia"/>
            <w:sz w:val="24"/>
            <w:szCs w:val="24"/>
          </w:rPr>
          <w:t>正趋热行为</w:t>
        </w:r>
        <w:r w:rsidR="00A70E8B" w:rsidRPr="00940165">
          <w:rPr>
            <w:rFonts w:ascii="宋体" w:eastAsia="宋体" w:hAnsi="宋体" w:hint="eastAsia"/>
            <w:sz w:val="24"/>
            <w:szCs w:val="24"/>
          </w:rPr>
          <w:t>沿温度梯度向上移动</w:t>
        </w:r>
        <w:r w:rsidR="00A70E8B">
          <w:rPr>
            <w:rFonts w:ascii="宋体" w:eastAsia="宋体" w:hAnsi="宋体" w:hint="eastAsia"/>
            <w:sz w:val="24"/>
            <w:szCs w:val="24"/>
          </w:rPr>
          <w:t>，即顺温度梯度运动</w:t>
        </w:r>
        <w:r w:rsidR="00A70E8B" w:rsidRPr="00940165">
          <w:rPr>
            <w:rFonts w:ascii="宋体" w:eastAsia="宋体" w:hAnsi="宋体" w:hint="eastAsia"/>
            <w:sz w:val="24"/>
            <w:szCs w:val="24"/>
          </w:rPr>
          <w:t>，</w:t>
        </w:r>
        <w:r w:rsidR="00A70E8B">
          <w:rPr>
            <w:rFonts w:ascii="宋体" w:eastAsia="宋体" w:hAnsi="宋体" w:hint="eastAsia"/>
            <w:sz w:val="24"/>
            <w:szCs w:val="24"/>
          </w:rPr>
          <w:t>负趋热行为沿</w:t>
        </w:r>
        <w:r w:rsidR="00A70E8B" w:rsidRPr="00940165">
          <w:rPr>
            <w:rFonts w:ascii="宋体" w:eastAsia="宋体" w:hAnsi="宋体" w:hint="eastAsia"/>
            <w:sz w:val="24"/>
            <w:szCs w:val="24"/>
          </w:rPr>
          <w:t>温度梯度向下移动</w:t>
        </w:r>
        <w:r w:rsidR="00A70E8B">
          <w:rPr>
            <w:rFonts w:ascii="宋体" w:eastAsia="宋体" w:hAnsi="宋体" w:hint="eastAsia"/>
            <w:sz w:val="24"/>
            <w:szCs w:val="24"/>
          </w:rPr>
          <w:t>，即逆温度梯度运动。</w:t>
        </w:r>
      </w:ins>
      <w:ins w:id="14" w:author="Windows 用户" w:date="2018-07-14T16:32:00Z">
        <w:r w:rsidR="00AC46B4">
          <w:rPr>
            <w:rFonts w:ascii="宋体" w:eastAsia="宋体" w:hAnsi="宋体" w:hint="eastAsia"/>
            <w:sz w:val="24"/>
            <w:szCs w:val="24"/>
          </w:rPr>
          <w:t>我们</w:t>
        </w:r>
        <w:r w:rsidR="00F27E1D">
          <w:rPr>
            <w:rFonts w:ascii="宋体" w:eastAsia="宋体" w:hAnsi="宋体" w:hint="eastAsia"/>
            <w:sz w:val="24"/>
            <w:szCs w:val="24"/>
          </w:rPr>
          <w:t>通过搭建具备高分辨率成像效</w:t>
        </w:r>
        <w:bookmarkStart w:id="15" w:name="_GoBack"/>
        <w:bookmarkEnd w:id="15"/>
        <w:r w:rsidR="00F27E1D">
          <w:rPr>
            <w:rFonts w:ascii="宋体" w:eastAsia="宋体" w:hAnsi="宋体" w:hint="eastAsia"/>
            <w:sz w:val="24"/>
            <w:szCs w:val="24"/>
          </w:rPr>
          <w:t>果以及能够产生稳定温度梯度的</w:t>
        </w:r>
      </w:ins>
      <w:ins w:id="16" w:author="Windows 用户" w:date="2018-07-14T18:22:00Z">
        <w:r w:rsidR="00F27E1D">
          <w:rPr>
            <w:rFonts w:ascii="宋体" w:eastAsia="宋体" w:hAnsi="宋体" w:hint="eastAsia"/>
            <w:sz w:val="24"/>
            <w:szCs w:val="24"/>
          </w:rPr>
          <w:t>实验</w:t>
        </w:r>
      </w:ins>
      <w:ins w:id="17" w:author="Windows 用户" w:date="2018-07-14T16:32:00Z">
        <w:r w:rsidR="00AC46B4" w:rsidRPr="00940165">
          <w:rPr>
            <w:rFonts w:ascii="宋体" w:eastAsia="宋体" w:hAnsi="宋体" w:hint="eastAsia"/>
            <w:sz w:val="24"/>
            <w:szCs w:val="24"/>
          </w:rPr>
          <w:t>系统，实现了对秀丽线虫</w:t>
        </w:r>
        <w:r w:rsidR="00AC46B4" w:rsidRPr="00212EE1">
          <w:rPr>
            <w:rFonts w:ascii="Times New Roman" w:eastAsia="宋体" w:hAnsi="Times New Roman" w:hint="eastAsia"/>
            <w:sz w:val="24"/>
            <w:szCs w:val="24"/>
          </w:rPr>
          <w:t>趋热</w:t>
        </w:r>
        <w:r w:rsidR="00AC46B4" w:rsidRPr="00940165">
          <w:rPr>
            <w:rFonts w:ascii="宋体" w:eastAsia="宋体" w:hAnsi="宋体" w:hint="eastAsia"/>
            <w:sz w:val="24"/>
            <w:szCs w:val="24"/>
          </w:rPr>
          <w:t>行为的实时记录。秀丽线虫在两种不同的</w:t>
        </w:r>
        <w:r w:rsidR="00AC46B4" w:rsidRPr="00212EE1">
          <w:rPr>
            <w:rFonts w:ascii="Times New Roman" w:eastAsia="宋体" w:hAnsi="Times New Roman" w:hint="eastAsia"/>
            <w:sz w:val="24"/>
            <w:szCs w:val="24"/>
          </w:rPr>
          <w:t>趋热</w:t>
        </w:r>
      </w:ins>
      <w:ins w:id="18" w:author="Windows 用户" w:date="2018-07-14T18:52:00Z">
        <w:r w:rsidR="00DE32C7">
          <w:rPr>
            <w:rFonts w:ascii="宋体" w:eastAsia="宋体" w:hAnsi="宋体" w:hint="eastAsia"/>
            <w:sz w:val="24"/>
            <w:szCs w:val="24"/>
          </w:rPr>
          <w:t>模式</w:t>
        </w:r>
      </w:ins>
      <w:ins w:id="19" w:author="Windows 用户" w:date="2018-07-14T16:32:00Z">
        <w:r w:rsidR="00AC46B4" w:rsidRPr="00940165">
          <w:rPr>
            <w:rFonts w:ascii="宋体" w:eastAsia="宋体" w:hAnsi="宋体" w:hint="eastAsia"/>
            <w:sz w:val="24"/>
            <w:szCs w:val="24"/>
          </w:rPr>
          <w:t>中，趋向程度</w:t>
        </w:r>
        <w:r w:rsidR="00AC46B4">
          <w:rPr>
            <w:rFonts w:ascii="宋体" w:eastAsia="宋体" w:hAnsi="宋体" w:hint="eastAsia"/>
            <w:sz w:val="24"/>
            <w:szCs w:val="24"/>
          </w:rPr>
          <w:t>指数</w:t>
        </w:r>
        <w:r w:rsidR="00AC46B4">
          <w:rPr>
            <w:rFonts w:ascii="宋体" w:eastAsia="宋体" w:hAnsi="宋体"/>
            <w:sz w:val="24"/>
            <w:szCs w:val="24"/>
          </w:rPr>
          <w:t>、</w:t>
        </w:r>
        <w:r w:rsidR="00AC46B4" w:rsidRPr="00940165">
          <w:rPr>
            <w:rFonts w:ascii="宋体" w:eastAsia="宋体" w:hAnsi="宋体" w:hint="eastAsia"/>
            <w:sz w:val="24"/>
            <w:szCs w:val="24"/>
          </w:rPr>
          <w:t>移动步长</w:t>
        </w:r>
        <w:r w:rsidR="00AC46B4">
          <w:rPr>
            <w:rFonts w:ascii="宋体" w:eastAsia="宋体" w:hAnsi="宋体"/>
            <w:sz w:val="24"/>
            <w:szCs w:val="24"/>
          </w:rPr>
          <w:t>、</w:t>
        </w:r>
        <w:r w:rsidR="00AC46B4" w:rsidRPr="00940165">
          <w:rPr>
            <w:rFonts w:ascii="宋体" w:eastAsia="宋体" w:hAnsi="宋体" w:hint="eastAsia"/>
            <w:sz w:val="24"/>
            <w:szCs w:val="24"/>
          </w:rPr>
          <w:t>前进过程中的大幅度转向数量以及运动速度等几个指标都存在</w:t>
        </w:r>
        <w:r w:rsidR="00AC46B4">
          <w:rPr>
            <w:rFonts w:ascii="宋体" w:eastAsia="宋体" w:hAnsi="宋体" w:hint="eastAsia"/>
            <w:sz w:val="24"/>
            <w:szCs w:val="24"/>
          </w:rPr>
          <w:t>差异，表明其</w:t>
        </w:r>
        <w:r w:rsidR="00AC46B4" w:rsidRPr="00940165">
          <w:rPr>
            <w:rFonts w:ascii="宋体" w:eastAsia="宋体" w:hAnsi="宋体" w:hint="eastAsia"/>
            <w:sz w:val="24"/>
            <w:szCs w:val="24"/>
          </w:rPr>
          <w:t>在两种相似的迁移活动中存在不同的运动策略，</w:t>
        </w:r>
      </w:ins>
      <w:ins w:id="20" w:author="Windows 用户" w:date="2018-07-14T16:33:00Z">
        <w:r w:rsidR="00AC46B4">
          <w:rPr>
            <w:rFonts w:ascii="宋体" w:eastAsia="宋体" w:hAnsi="宋体" w:hint="eastAsia"/>
            <w:sz w:val="24"/>
            <w:szCs w:val="24"/>
          </w:rPr>
          <w:t>这也许</w:t>
        </w:r>
      </w:ins>
      <w:ins w:id="21" w:author="Windows 用户" w:date="2018-07-14T16:32:00Z">
        <w:r w:rsidR="00AC46B4" w:rsidRPr="00940165">
          <w:rPr>
            <w:rFonts w:ascii="宋体" w:eastAsia="宋体" w:hAnsi="宋体" w:hint="eastAsia"/>
            <w:sz w:val="24"/>
            <w:szCs w:val="24"/>
          </w:rPr>
          <w:t>对应了不同的</w:t>
        </w:r>
      </w:ins>
      <w:ins w:id="22" w:author="Windows 用户" w:date="2018-07-14T16:33:00Z">
        <w:r w:rsidR="00AC46B4">
          <w:rPr>
            <w:rFonts w:ascii="宋体" w:eastAsia="宋体" w:hAnsi="宋体" w:hint="eastAsia"/>
            <w:sz w:val="24"/>
            <w:szCs w:val="24"/>
          </w:rPr>
          <w:t>感觉-运动</w:t>
        </w:r>
      </w:ins>
      <w:ins w:id="23" w:author="Windows 用户" w:date="2018-07-14T16:32:00Z">
        <w:r w:rsidR="00AC46B4" w:rsidRPr="00940165">
          <w:rPr>
            <w:rFonts w:ascii="宋体" w:eastAsia="宋体" w:hAnsi="宋体" w:hint="eastAsia"/>
            <w:sz w:val="24"/>
            <w:szCs w:val="24"/>
          </w:rPr>
          <w:t>神经环路。</w:t>
        </w:r>
      </w:ins>
    </w:p>
    <w:p w14:paraId="1E5E891A" w14:textId="0984A4A5" w:rsidR="00A70E8B" w:rsidRPr="00AC46B4" w:rsidRDefault="00A70E8B" w:rsidP="00F27E1D">
      <w:pPr>
        <w:spacing w:line="440" w:lineRule="exact"/>
        <w:rPr>
          <w:ins w:id="24" w:author="Windows 用户" w:date="2018-07-14T16:28:00Z"/>
          <w:rFonts w:ascii="宋体" w:eastAsia="宋体" w:hAnsi="宋体" w:hint="eastAsia"/>
          <w:sz w:val="24"/>
          <w:szCs w:val="24"/>
        </w:rPr>
        <w:pPrChange w:id="25" w:author="Windows 用户" w:date="2018-07-14T18:25:00Z">
          <w:pPr>
            <w:spacing w:line="440" w:lineRule="exact"/>
            <w:ind w:firstLineChars="200" w:firstLine="480"/>
          </w:pPr>
        </w:pPrChange>
      </w:pPr>
    </w:p>
    <w:p w14:paraId="02627DAD" w14:textId="1A4CFA96" w:rsidR="00940165" w:rsidRPr="00940165" w:rsidDel="00F27E1D" w:rsidRDefault="005A29B8" w:rsidP="00194BA9">
      <w:pPr>
        <w:spacing w:line="440" w:lineRule="exact"/>
        <w:ind w:firstLineChars="200" w:firstLine="480"/>
        <w:rPr>
          <w:del w:id="26" w:author="Windows 用户" w:date="2018-07-14T18:25:00Z"/>
          <w:rFonts w:ascii="宋体" w:eastAsia="宋体" w:hAnsi="宋体"/>
          <w:sz w:val="24"/>
          <w:szCs w:val="24"/>
        </w:rPr>
      </w:pPr>
      <w:del w:id="27" w:author="Windows 用户" w:date="2018-07-14T18:25:00Z">
        <w:r w:rsidRPr="00940165" w:rsidDel="00F27E1D">
          <w:rPr>
            <w:rFonts w:ascii="宋体" w:eastAsia="宋体" w:hAnsi="宋体" w:hint="eastAsia"/>
            <w:sz w:val="24"/>
            <w:szCs w:val="24"/>
          </w:rPr>
          <w:delText>秀丽</w:delText>
        </w:r>
      </w:del>
      <w:del w:id="28" w:author="Windows 用户" w:date="2018-07-14T16:20:00Z">
        <w:r w:rsidRPr="00940165" w:rsidDel="00194BA9">
          <w:rPr>
            <w:rFonts w:ascii="宋体" w:eastAsia="宋体" w:hAnsi="宋体" w:hint="eastAsia"/>
            <w:sz w:val="24"/>
            <w:szCs w:val="24"/>
          </w:rPr>
          <w:delText>隐杆</w:delText>
        </w:r>
      </w:del>
      <w:del w:id="29" w:author="Windows 用户" w:date="2018-07-14T18:25:00Z">
        <w:r w:rsidRPr="00940165" w:rsidDel="00F27E1D">
          <w:rPr>
            <w:rFonts w:ascii="宋体" w:eastAsia="宋体" w:hAnsi="宋体" w:hint="eastAsia"/>
            <w:sz w:val="24"/>
            <w:szCs w:val="24"/>
          </w:rPr>
          <w:delText>线虫的</w:delText>
        </w:r>
        <w:r w:rsidR="00212EE1" w:rsidRPr="00212EE1" w:rsidDel="00F27E1D">
          <w:rPr>
            <w:rFonts w:ascii="Times New Roman" w:eastAsia="宋体" w:hAnsi="Times New Roman" w:hint="eastAsia"/>
            <w:sz w:val="24"/>
            <w:szCs w:val="24"/>
          </w:rPr>
          <w:delText>趋热</w:delText>
        </w:r>
        <w:r w:rsidRPr="00940165" w:rsidDel="00F27E1D">
          <w:rPr>
            <w:rFonts w:ascii="宋体" w:eastAsia="宋体" w:hAnsi="宋体" w:hint="eastAsia"/>
            <w:sz w:val="24"/>
            <w:szCs w:val="24"/>
          </w:rPr>
          <w:delText>行为是一个相对复杂的行为，</w:delText>
        </w:r>
        <w:r w:rsidR="00384C21" w:rsidDel="00F27E1D">
          <w:rPr>
            <w:rFonts w:ascii="宋体" w:eastAsia="宋体" w:hAnsi="宋体" w:hint="eastAsia"/>
            <w:sz w:val="24"/>
            <w:szCs w:val="24"/>
          </w:rPr>
          <w:delText>这一行为的研究有助于在一个较小的系统内分析感觉运动环路以及学习和记忆行为机制。</w:delText>
        </w:r>
        <w:r w:rsidRPr="00940165" w:rsidDel="00F27E1D">
          <w:rPr>
            <w:rFonts w:ascii="宋体" w:eastAsia="宋体" w:hAnsi="宋体" w:hint="eastAsia"/>
            <w:sz w:val="24"/>
            <w:szCs w:val="24"/>
          </w:rPr>
          <w:delText>虫子需要转变行为模式</w:delText>
        </w:r>
        <w:bookmarkStart w:id="30" w:name="OLE_LINK3"/>
        <w:r w:rsidRPr="00940165" w:rsidDel="00F27E1D">
          <w:rPr>
            <w:rFonts w:ascii="宋体" w:eastAsia="宋体" w:hAnsi="宋体" w:hint="eastAsia"/>
            <w:sz w:val="24"/>
            <w:szCs w:val="24"/>
          </w:rPr>
          <w:delText>——</w:delText>
        </w:r>
        <w:bookmarkEnd w:id="30"/>
        <w:r w:rsidR="004174B2" w:rsidDel="00F27E1D">
          <w:rPr>
            <w:rFonts w:ascii="宋体" w:eastAsia="宋体" w:hAnsi="宋体" w:hint="eastAsia"/>
            <w:sz w:val="24"/>
            <w:szCs w:val="24"/>
          </w:rPr>
          <w:delText>正趋热行为</w:delText>
        </w:r>
        <w:r w:rsidRPr="00940165" w:rsidDel="00F27E1D">
          <w:rPr>
            <w:rFonts w:ascii="宋体" w:eastAsia="宋体" w:hAnsi="宋体" w:hint="eastAsia"/>
            <w:sz w:val="24"/>
            <w:szCs w:val="24"/>
          </w:rPr>
          <w:delText>沿温度梯度向上移动</w:delText>
        </w:r>
        <w:r w:rsidR="00384C21" w:rsidDel="00F27E1D">
          <w:rPr>
            <w:rFonts w:ascii="宋体" w:eastAsia="宋体" w:hAnsi="宋体" w:hint="eastAsia"/>
            <w:sz w:val="24"/>
            <w:szCs w:val="24"/>
          </w:rPr>
          <w:delText>，即顺温度梯度运动</w:delText>
        </w:r>
        <w:r w:rsidRPr="00940165" w:rsidDel="00F27E1D">
          <w:rPr>
            <w:rFonts w:ascii="宋体" w:eastAsia="宋体" w:hAnsi="宋体" w:hint="eastAsia"/>
            <w:sz w:val="24"/>
            <w:szCs w:val="24"/>
          </w:rPr>
          <w:delText>，</w:delText>
        </w:r>
        <w:r w:rsidR="004174B2" w:rsidDel="00F27E1D">
          <w:rPr>
            <w:rFonts w:ascii="宋体" w:eastAsia="宋体" w:hAnsi="宋体" w:hint="eastAsia"/>
            <w:sz w:val="24"/>
            <w:szCs w:val="24"/>
          </w:rPr>
          <w:delText>负趋热行为</w:delText>
        </w:r>
        <w:r w:rsidR="00270B99" w:rsidDel="00F27E1D">
          <w:rPr>
            <w:rFonts w:ascii="宋体" w:eastAsia="宋体" w:hAnsi="宋体" w:hint="eastAsia"/>
            <w:sz w:val="24"/>
            <w:szCs w:val="24"/>
          </w:rPr>
          <w:delText>沿</w:delText>
        </w:r>
        <w:r w:rsidRPr="00940165" w:rsidDel="00F27E1D">
          <w:rPr>
            <w:rFonts w:ascii="宋体" w:eastAsia="宋体" w:hAnsi="宋体" w:hint="eastAsia"/>
            <w:sz w:val="24"/>
            <w:szCs w:val="24"/>
          </w:rPr>
          <w:delText>温度梯度向下移动</w:delText>
        </w:r>
        <w:r w:rsidR="00384C21" w:rsidDel="00F27E1D">
          <w:rPr>
            <w:rFonts w:ascii="宋体" w:eastAsia="宋体" w:hAnsi="宋体" w:hint="eastAsia"/>
            <w:sz w:val="24"/>
            <w:szCs w:val="24"/>
          </w:rPr>
          <w:delText>，即逆温度梯度运动</w:delText>
        </w:r>
        <w:r w:rsidRPr="00940165" w:rsidDel="00F27E1D">
          <w:rPr>
            <w:rFonts w:ascii="宋体" w:eastAsia="宋体" w:hAnsi="宋体" w:hint="eastAsia"/>
            <w:sz w:val="24"/>
            <w:szCs w:val="24"/>
          </w:rPr>
          <w:delText>，从而能够向着之前记忆中的培养温度的方向迁移。</w:delText>
        </w:r>
        <w:r w:rsidR="007A331F" w:rsidRPr="00940165" w:rsidDel="00F27E1D">
          <w:rPr>
            <w:rFonts w:ascii="宋体" w:eastAsia="宋体" w:hAnsi="宋体" w:hint="eastAsia"/>
            <w:sz w:val="24"/>
            <w:szCs w:val="24"/>
          </w:rPr>
          <w:delText>通过</w:delText>
        </w:r>
        <w:r w:rsidR="003D1580" w:rsidRPr="00940165" w:rsidDel="00F27E1D">
          <w:rPr>
            <w:rFonts w:ascii="宋体" w:eastAsia="宋体" w:hAnsi="宋体" w:hint="eastAsia"/>
            <w:sz w:val="24"/>
            <w:szCs w:val="24"/>
          </w:rPr>
          <w:delText>搭建具备高分辨率成像效果以及能够产生稳定温度梯度的温控系统</w:delText>
        </w:r>
        <w:r w:rsidR="007A331F" w:rsidRPr="00940165" w:rsidDel="00F27E1D">
          <w:rPr>
            <w:rFonts w:ascii="宋体" w:eastAsia="宋体" w:hAnsi="宋体" w:hint="eastAsia"/>
            <w:sz w:val="24"/>
            <w:szCs w:val="24"/>
          </w:rPr>
          <w:delText>，</w:delText>
        </w:r>
        <w:r w:rsidR="003D1580" w:rsidRPr="00940165" w:rsidDel="00F27E1D">
          <w:rPr>
            <w:rFonts w:ascii="宋体" w:eastAsia="宋体" w:hAnsi="宋体" w:hint="eastAsia"/>
            <w:sz w:val="24"/>
            <w:szCs w:val="24"/>
          </w:rPr>
          <w:delText>实现了对秀丽线虫</w:delText>
        </w:r>
        <w:r w:rsidR="00212EE1" w:rsidRPr="00212EE1" w:rsidDel="00F27E1D">
          <w:rPr>
            <w:rFonts w:ascii="Times New Roman" w:eastAsia="宋体" w:hAnsi="Times New Roman" w:hint="eastAsia"/>
            <w:sz w:val="24"/>
            <w:szCs w:val="24"/>
          </w:rPr>
          <w:delText>趋热</w:delText>
        </w:r>
        <w:r w:rsidR="003D1580" w:rsidRPr="00940165" w:rsidDel="00F27E1D">
          <w:rPr>
            <w:rFonts w:ascii="宋体" w:eastAsia="宋体" w:hAnsi="宋体" w:hint="eastAsia"/>
            <w:sz w:val="24"/>
            <w:szCs w:val="24"/>
          </w:rPr>
          <w:delText>行为的实时记录。</w:delText>
        </w:r>
        <w:r w:rsidR="007A331F" w:rsidRPr="00940165" w:rsidDel="00F27E1D">
          <w:rPr>
            <w:rFonts w:ascii="宋体" w:eastAsia="宋体" w:hAnsi="宋体" w:hint="eastAsia"/>
            <w:sz w:val="24"/>
            <w:szCs w:val="24"/>
          </w:rPr>
          <w:delText>秀丽线虫在两种不同方向的</w:delText>
        </w:r>
        <w:r w:rsidR="00212EE1" w:rsidRPr="00212EE1" w:rsidDel="00F27E1D">
          <w:rPr>
            <w:rFonts w:ascii="Times New Roman" w:eastAsia="宋体" w:hAnsi="Times New Roman" w:hint="eastAsia"/>
            <w:sz w:val="24"/>
            <w:szCs w:val="24"/>
          </w:rPr>
          <w:delText>趋热</w:delText>
        </w:r>
        <w:r w:rsidR="007A331F" w:rsidRPr="00940165" w:rsidDel="00F27E1D">
          <w:rPr>
            <w:rFonts w:ascii="宋体" w:eastAsia="宋体" w:hAnsi="宋体" w:hint="eastAsia"/>
            <w:sz w:val="24"/>
            <w:szCs w:val="24"/>
          </w:rPr>
          <w:delText>行为中，</w:delText>
        </w:r>
        <w:r w:rsidRPr="00940165" w:rsidDel="00F27E1D">
          <w:rPr>
            <w:rFonts w:ascii="宋体" w:eastAsia="宋体" w:hAnsi="宋体" w:hint="eastAsia"/>
            <w:sz w:val="24"/>
            <w:szCs w:val="24"/>
          </w:rPr>
          <w:delText>趋向程度</w:delText>
        </w:r>
        <w:r w:rsidR="00271D55" w:rsidDel="00F27E1D">
          <w:rPr>
            <w:rFonts w:ascii="宋体" w:eastAsia="宋体" w:hAnsi="宋体" w:hint="eastAsia"/>
            <w:sz w:val="24"/>
            <w:szCs w:val="24"/>
          </w:rPr>
          <w:delText>指数</w:delText>
        </w:r>
      </w:del>
      <w:del w:id="31" w:author="Windows 用户" w:date="2018-07-14T16:17:00Z">
        <w:r w:rsidRPr="00940165" w:rsidDel="00194BA9">
          <w:rPr>
            <w:rFonts w:ascii="宋体" w:eastAsia="宋体" w:hAnsi="宋体" w:hint="eastAsia"/>
            <w:sz w:val="24"/>
            <w:szCs w:val="24"/>
          </w:rPr>
          <w:delText>，</w:delText>
        </w:r>
      </w:del>
      <w:del w:id="32" w:author="Windows 用户" w:date="2018-07-14T18:25:00Z">
        <w:r w:rsidRPr="00940165" w:rsidDel="00F27E1D">
          <w:rPr>
            <w:rFonts w:ascii="宋体" w:eastAsia="宋体" w:hAnsi="宋体" w:hint="eastAsia"/>
            <w:sz w:val="24"/>
            <w:szCs w:val="24"/>
          </w:rPr>
          <w:delText>移动步长</w:delText>
        </w:r>
      </w:del>
      <w:del w:id="33" w:author="Windows 用户" w:date="2018-07-14T16:17:00Z">
        <w:r w:rsidRPr="00940165" w:rsidDel="00194BA9">
          <w:rPr>
            <w:rFonts w:ascii="宋体" w:eastAsia="宋体" w:hAnsi="宋体" w:hint="eastAsia"/>
            <w:sz w:val="24"/>
            <w:szCs w:val="24"/>
          </w:rPr>
          <w:delText>，</w:delText>
        </w:r>
      </w:del>
      <w:del w:id="34" w:author="Windows 用户" w:date="2018-07-14T18:25:00Z">
        <w:r w:rsidR="007A331F" w:rsidRPr="00940165" w:rsidDel="00F27E1D">
          <w:rPr>
            <w:rFonts w:ascii="宋体" w:eastAsia="宋体" w:hAnsi="宋体" w:hint="eastAsia"/>
            <w:sz w:val="24"/>
            <w:szCs w:val="24"/>
          </w:rPr>
          <w:delText>前进过程中的大幅度转向</w:delText>
        </w:r>
      </w:del>
      <w:del w:id="35" w:author="Windows 用户" w:date="2018-07-14T16:17:00Z">
        <w:r w:rsidR="007A331F" w:rsidRPr="00940165" w:rsidDel="00194BA9">
          <w:rPr>
            <w:rFonts w:ascii="宋体" w:eastAsia="宋体" w:hAnsi="宋体" w:hint="eastAsia"/>
            <w:sz w:val="24"/>
            <w:szCs w:val="24"/>
          </w:rPr>
          <w:delText>运动</w:delText>
        </w:r>
      </w:del>
      <w:del w:id="36" w:author="Windows 用户" w:date="2018-07-14T18:25:00Z">
        <w:r w:rsidR="007A331F" w:rsidRPr="00940165" w:rsidDel="00F27E1D">
          <w:rPr>
            <w:rFonts w:ascii="宋体" w:eastAsia="宋体" w:hAnsi="宋体" w:hint="eastAsia"/>
            <w:sz w:val="24"/>
            <w:szCs w:val="24"/>
          </w:rPr>
          <w:delText>数量以及</w:delText>
        </w:r>
        <w:r w:rsidRPr="00940165" w:rsidDel="00F27E1D">
          <w:rPr>
            <w:rFonts w:ascii="宋体" w:eastAsia="宋体" w:hAnsi="宋体" w:hint="eastAsia"/>
            <w:sz w:val="24"/>
            <w:szCs w:val="24"/>
          </w:rPr>
          <w:delText>运动速度</w:delText>
        </w:r>
      </w:del>
      <w:del w:id="37" w:author="Windows 用户" w:date="2018-07-14T16:17:00Z">
        <w:r w:rsidRPr="00940165" w:rsidDel="00194BA9">
          <w:rPr>
            <w:rFonts w:ascii="宋体" w:eastAsia="宋体" w:hAnsi="宋体" w:hint="eastAsia"/>
            <w:sz w:val="24"/>
            <w:szCs w:val="24"/>
          </w:rPr>
          <w:delText>快慢</w:delText>
        </w:r>
      </w:del>
      <w:del w:id="38" w:author="Windows 用户" w:date="2018-07-14T18:25:00Z">
        <w:r w:rsidR="007A331F" w:rsidRPr="00940165" w:rsidDel="00F27E1D">
          <w:rPr>
            <w:rFonts w:ascii="宋体" w:eastAsia="宋体" w:hAnsi="宋体" w:hint="eastAsia"/>
            <w:sz w:val="24"/>
            <w:szCs w:val="24"/>
          </w:rPr>
          <w:delText>等</w:delText>
        </w:r>
        <w:r w:rsidR="00FC28B8" w:rsidRPr="00940165" w:rsidDel="00F27E1D">
          <w:rPr>
            <w:rFonts w:ascii="宋体" w:eastAsia="宋体" w:hAnsi="宋体" w:hint="eastAsia"/>
            <w:sz w:val="24"/>
            <w:szCs w:val="24"/>
          </w:rPr>
          <w:delText>几个指标</w:delText>
        </w:r>
        <w:r w:rsidR="007A331F" w:rsidRPr="00940165" w:rsidDel="00F27E1D">
          <w:rPr>
            <w:rFonts w:ascii="宋体" w:eastAsia="宋体" w:hAnsi="宋体" w:hint="eastAsia"/>
            <w:sz w:val="24"/>
            <w:szCs w:val="24"/>
          </w:rPr>
          <w:delText>都存在</w:delText>
        </w:r>
      </w:del>
      <w:del w:id="39" w:author="Windows 用户" w:date="2018-07-14T16:17:00Z">
        <w:r w:rsidR="007A331F" w:rsidRPr="00940165" w:rsidDel="00194BA9">
          <w:rPr>
            <w:rFonts w:ascii="宋体" w:eastAsia="宋体" w:hAnsi="宋体" w:hint="eastAsia"/>
            <w:sz w:val="24"/>
            <w:szCs w:val="24"/>
          </w:rPr>
          <w:delText>一定</w:delText>
        </w:r>
      </w:del>
      <w:del w:id="40" w:author="Windows 用户" w:date="2018-07-14T18:25:00Z">
        <w:r w:rsidR="007A331F" w:rsidRPr="00940165" w:rsidDel="00F27E1D">
          <w:rPr>
            <w:rFonts w:ascii="宋体" w:eastAsia="宋体" w:hAnsi="宋体" w:hint="eastAsia"/>
            <w:sz w:val="24"/>
            <w:szCs w:val="24"/>
          </w:rPr>
          <w:delText>差异，可以推测在两种相似的迁移活动中存在不同的运动策略，由行为学数据也可以进一步推测，这两种行为对应了不同的神经环路。</w:delText>
        </w:r>
      </w:del>
    </w:p>
    <w:p w14:paraId="177BFE9D" w14:textId="026DA9C5" w:rsidR="005213EF" w:rsidRDefault="00E63762" w:rsidP="00940165">
      <w:pPr>
        <w:spacing w:beforeLines="100" w:before="312"/>
        <w:rPr>
          <w:rFonts w:ascii="宋体" w:eastAsia="宋体" w:hAnsi="宋体"/>
          <w:sz w:val="24"/>
          <w:szCs w:val="24"/>
        </w:rPr>
        <w:sectPr w:rsidR="005213EF" w:rsidSect="005213EF">
          <w:headerReference w:type="default" r:id="rId8"/>
          <w:footerReference w:type="default" r:id="rId9"/>
          <w:pgSz w:w="11906" w:h="16838" w:code="9"/>
          <w:pgMar w:top="1701" w:right="1588" w:bottom="1588" w:left="1701" w:header="851" w:footer="992" w:gutter="0"/>
          <w:pgNumType w:fmt="upperRoman"/>
          <w:cols w:space="425"/>
          <w:docGrid w:type="lines" w:linePitch="312"/>
        </w:sectPr>
      </w:pPr>
      <w:r w:rsidRPr="00940165">
        <w:rPr>
          <w:rFonts w:ascii="宋体" w:eastAsia="宋体" w:hAnsi="宋体" w:hint="eastAsia"/>
          <w:b/>
          <w:sz w:val="24"/>
          <w:szCs w:val="24"/>
        </w:rPr>
        <w:t>关键词：</w:t>
      </w:r>
      <w:r w:rsidRPr="00940165">
        <w:rPr>
          <w:rFonts w:ascii="宋体" w:eastAsia="宋体" w:hAnsi="宋体" w:hint="eastAsia"/>
          <w:sz w:val="24"/>
          <w:szCs w:val="24"/>
        </w:rPr>
        <w:t>秀丽</w:t>
      </w:r>
      <w:del w:id="41" w:author="Windows 用户" w:date="2018-07-14T16:36:00Z">
        <w:r w:rsidRPr="00940165" w:rsidDel="00AC46B4">
          <w:rPr>
            <w:rFonts w:ascii="宋体" w:eastAsia="宋体" w:hAnsi="宋体" w:hint="eastAsia"/>
            <w:sz w:val="24"/>
            <w:szCs w:val="24"/>
          </w:rPr>
          <w:delText>隐杆</w:delText>
        </w:r>
      </w:del>
      <w:r w:rsidRPr="00940165">
        <w:rPr>
          <w:rFonts w:ascii="宋体" w:eastAsia="宋体" w:hAnsi="宋体" w:hint="eastAsia"/>
          <w:sz w:val="24"/>
          <w:szCs w:val="24"/>
        </w:rPr>
        <w:t>线虫，</w:t>
      </w:r>
      <w:r w:rsidR="00212EE1" w:rsidRPr="00212EE1">
        <w:rPr>
          <w:rFonts w:ascii="Times New Roman" w:eastAsia="宋体" w:hAnsi="Times New Roman" w:hint="eastAsia"/>
          <w:sz w:val="24"/>
          <w:szCs w:val="24"/>
        </w:rPr>
        <w:t>趋热</w:t>
      </w:r>
      <w:r w:rsidRPr="00940165">
        <w:rPr>
          <w:rFonts w:ascii="宋体" w:eastAsia="宋体" w:hAnsi="宋体" w:hint="eastAsia"/>
          <w:sz w:val="24"/>
          <w:szCs w:val="24"/>
        </w:rPr>
        <w:t>行为，</w:t>
      </w:r>
      <w:ins w:id="42" w:author="Windows 用户" w:date="2018-07-14T16:36:00Z">
        <w:r w:rsidR="00AC46B4">
          <w:rPr>
            <w:rFonts w:ascii="宋体" w:eastAsia="宋体" w:hAnsi="宋体" w:hint="eastAsia"/>
            <w:sz w:val="24"/>
            <w:szCs w:val="24"/>
          </w:rPr>
          <w:t>神经环路</w:t>
        </w:r>
      </w:ins>
      <w:del w:id="43" w:author="Windows 用户" w:date="2018-07-14T16:36:00Z">
        <w:r w:rsidRPr="00940165" w:rsidDel="00AC46B4">
          <w:rPr>
            <w:rFonts w:ascii="宋体" w:eastAsia="宋体" w:hAnsi="宋体" w:hint="eastAsia"/>
            <w:sz w:val="24"/>
            <w:szCs w:val="24"/>
          </w:rPr>
          <w:delText>温度梯度</w:delText>
        </w:r>
      </w:del>
    </w:p>
    <w:p w14:paraId="0AE37953" w14:textId="77777777" w:rsidR="005213EF" w:rsidRPr="00940165" w:rsidRDefault="005213EF" w:rsidP="005213EF">
      <w:pPr>
        <w:spacing w:beforeLines="50" w:before="156" w:afterLines="150" w:after="468"/>
        <w:jc w:val="center"/>
        <w:rPr>
          <w:rFonts w:ascii="Times New Roman" w:hAnsi="Times New Roman" w:cs="Times New Roman"/>
          <w:b/>
          <w:sz w:val="36"/>
          <w:szCs w:val="36"/>
        </w:rPr>
      </w:pPr>
      <w:r w:rsidRPr="00940165">
        <w:rPr>
          <w:rFonts w:ascii="Times New Roman" w:hAnsi="Times New Roman" w:cs="Times New Roman"/>
          <w:b/>
          <w:sz w:val="36"/>
          <w:szCs w:val="36"/>
        </w:rPr>
        <w:lastRenderedPageBreak/>
        <w:t>ABSTRACT</w:t>
      </w:r>
    </w:p>
    <w:p w14:paraId="3D90C6A6" w14:textId="1BF4518C" w:rsidR="00B87962" w:rsidRDefault="005213EF" w:rsidP="005213EF">
      <w:pPr>
        <w:spacing w:line="440" w:lineRule="exact"/>
        <w:ind w:firstLineChars="100" w:firstLine="240"/>
        <w:jc w:val="left"/>
        <w:rPr>
          <w:ins w:id="44" w:author="Windows 用户" w:date="2018-07-14T19:01:00Z"/>
          <w:rFonts w:ascii="Times New Roman" w:hAnsi="Times New Roman" w:cs="Times New Roman"/>
          <w:sz w:val="24"/>
          <w:szCs w:val="24"/>
        </w:rPr>
      </w:pP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Caenorhabditis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elegans</w:t>
      </w:r>
      <w:ins w:id="45" w:author="Windows 用户" w:date="2018-07-14T18:43:00Z">
        <w:r w:rsidR="00AC7D43">
          <w:rPr>
            <w:rFonts w:ascii="Times New Roman" w:hAnsi="Times New Roman" w:cs="Times New Roman"/>
            <w:sz w:val="24"/>
            <w:szCs w:val="24"/>
          </w:rPr>
          <w:t xml:space="preserve"> </w:t>
        </w:r>
      </w:ins>
      <w:ins w:id="46" w:author="Windows 用户" w:date="2018-07-14T18:44:00Z">
        <w:r w:rsidR="00AC7D43">
          <w:rPr>
            <w:rFonts w:ascii="Times New Roman" w:hAnsi="Times New Roman" w:cs="Times New Roman"/>
            <w:sz w:val="24"/>
            <w:szCs w:val="24"/>
          </w:rPr>
          <w:t>(C.elegans)</w:t>
        </w:r>
      </w:ins>
      <w:r w:rsidRPr="00940165">
        <w:rPr>
          <w:rFonts w:ascii="Times New Roman" w:hAnsi="Times New Roman" w:cs="Times New Roman"/>
          <w:sz w:val="24"/>
          <w:szCs w:val="24"/>
        </w:rPr>
        <w:t xml:space="preserve"> </w:t>
      </w:r>
      <w:r w:rsidRPr="00146672">
        <w:rPr>
          <w:rFonts w:ascii="Times New Roman" w:hAnsi="Times New Roman" w:cs="Times New Roman"/>
          <w:sz w:val="24"/>
          <w:szCs w:val="24"/>
        </w:rPr>
        <w:t>nervous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system</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contains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only</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302</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neurons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which</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provides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opportunity</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learn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more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about</w:t>
      </w:r>
      <w:ins w:id="47" w:author="Windows 用户" w:date="2018-07-14T19:03:00Z">
        <w:r w:rsidR="005B5279">
          <w:rPr>
            <w:rFonts w:ascii="Times New Roman" w:hAnsi="Times New Roman" w:cs="Times New Roman"/>
            <w:sz w:val="24"/>
            <w:szCs w:val="24"/>
          </w:rPr>
          <w:t xml:space="preserve"> the </w:t>
        </w:r>
        <w:r w:rsidR="005B5279" w:rsidRPr="00752575">
          <w:rPr>
            <w:rFonts w:ascii="Times New Roman" w:hAnsi="Times New Roman" w:cs="Times New Roman"/>
            <w:noProof/>
            <w:sz w:val="24"/>
            <w:szCs w:val="24"/>
          </w:rPr>
          <w:t>senso</w:t>
        </w:r>
        <w:r w:rsidR="00752575">
          <w:rPr>
            <w:rFonts w:ascii="Times New Roman" w:hAnsi="Times New Roman" w:cs="Times New Roman"/>
            <w:noProof/>
            <w:sz w:val="24"/>
            <w:szCs w:val="24"/>
          </w:rPr>
          <w:t>ri</w:t>
        </w:r>
        <w:r w:rsidR="005B5279" w:rsidRPr="00752575">
          <w:rPr>
            <w:rFonts w:ascii="Times New Roman" w:hAnsi="Times New Roman" w:cs="Times New Roman"/>
            <w:noProof/>
            <w:sz w:val="24"/>
            <w:szCs w:val="24"/>
          </w:rPr>
          <w:t>motor</w:t>
        </w:r>
        <w:r w:rsidR="005B5279">
          <w:rPr>
            <w:rFonts w:ascii="Times New Roman" w:hAnsi="Times New Roman" w:cs="Times New Roman"/>
            <w:sz w:val="24"/>
            <w:szCs w:val="24"/>
          </w:rPr>
          <w:t xml:space="preserve"> circuit.</w:t>
        </w:r>
      </w:ins>
      <w:del w:id="48" w:author="Windows 用户" w:date="2018-07-14T19:03:00Z">
        <w:r w:rsidRPr="00940165" w:rsidDel="005B5279">
          <w:rPr>
            <w:rFonts w:ascii="Times New Roman" w:hAnsi="Times New Roman" w:cs="Times New Roman"/>
            <w:sz w:val="24"/>
            <w:szCs w:val="24"/>
          </w:rPr>
          <w:delText xml:space="preserve"> </w:delText>
        </w:r>
        <w:r w:rsidR="0042745F" w:rsidRPr="00752575" w:rsidDel="005B5279">
          <w:rPr>
            <w:rFonts w:ascii="Times New Roman" w:hAnsi="Times New Roman" w:cs="Times New Roman"/>
            <w:noProof/>
            <w:sz w:val="24"/>
            <w:szCs w:val="24"/>
            <w:rPrChange w:id="49" w:author="Windows 用户" w:date="2018-07-14T19:04:00Z">
              <w:rPr>
                <w:rFonts w:ascii="Times New Roman" w:hAnsi="Times New Roman" w:cs="Times New Roman"/>
                <w:noProof/>
                <w:sz w:val="24"/>
                <w:szCs w:val="24"/>
                <w:u w:val="thick" w:color="28B473"/>
                <w:shd w:val="clear" w:color="auto" w:fill="BFEEDE"/>
              </w:rPr>
            </w:rPrChange>
          </w:rPr>
          <w:delText>nervous</w:delText>
        </w:r>
        <w:r w:rsidR="0042745F" w:rsidDel="005B5279">
          <w:rPr>
            <w:rFonts w:ascii="Times New Roman" w:hAnsi="Times New Roman" w:cs="Times New Roman"/>
            <w:sz w:val="24"/>
            <w:szCs w:val="24"/>
          </w:rPr>
          <w:delText xml:space="preserve"> </w:delText>
        </w:r>
        <w:r w:rsidR="0042745F" w:rsidDel="005B5279">
          <w:rPr>
            <w:rFonts w:ascii="Times New Roman" w:hAnsi="Times New Roman" w:cs="Times New Roman" w:hint="eastAsia"/>
            <w:sz w:val="24"/>
            <w:szCs w:val="24"/>
          </w:rPr>
          <w:delText>system</w:delText>
        </w:r>
      </w:del>
      <w:r w:rsidRPr="00940165">
        <w:rPr>
          <w:rFonts w:ascii="Times New Roman" w:hAnsi="Times New Roman" w:cs="Times New Roman"/>
          <w:sz w:val="24"/>
          <w:szCs w:val="24"/>
        </w:rPr>
        <w:t xml:space="preserve">. </w:t>
      </w:r>
      <w:ins w:id="50" w:author="Windows 用户" w:date="2018-07-14T18:44:00Z">
        <w:r w:rsidR="00AC7D43">
          <w:rPr>
            <w:rFonts w:ascii="Times New Roman" w:hAnsi="Times New Roman" w:cs="Times New Roman"/>
            <w:sz w:val="24"/>
            <w:szCs w:val="24"/>
          </w:rPr>
          <w:t xml:space="preserve">Here we investigate the thermotaxis </w:t>
        </w:r>
      </w:ins>
      <w:ins w:id="51" w:author="Windows 用户" w:date="2018-07-14T18:45:00Z">
        <w:r w:rsidR="00AC7D43">
          <w:rPr>
            <w:rFonts w:ascii="Times New Roman" w:hAnsi="Times New Roman" w:cs="Times New Roman"/>
            <w:sz w:val="24"/>
            <w:szCs w:val="24"/>
          </w:rPr>
          <w:t xml:space="preserve">in C.elegans, which has two </w:t>
        </w:r>
      </w:ins>
      <w:ins w:id="52" w:author="Windows 用户" w:date="2018-07-14T19:02:00Z">
        <w:r w:rsidR="005B5279">
          <w:rPr>
            <w:rFonts w:ascii="Times New Roman" w:hAnsi="Times New Roman" w:cs="Times New Roman"/>
            <w:noProof/>
            <w:sz w:val="24"/>
            <w:szCs w:val="24"/>
          </w:rPr>
          <w:t>primary</w:t>
        </w:r>
      </w:ins>
      <w:ins w:id="53" w:author="Windows 用户" w:date="2018-07-14T18:45:00Z">
        <w:r w:rsidR="00AC7D43">
          <w:rPr>
            <w:rFonts w:ascii="Times New Roman" w:hAnsi="Times New Roman" w:cs="Times New Roman"/>
            <w:sz w:val="24"/>
            <w:szCs w:val="24"/>
          </w:rPr>
          <w:t xml:space="preserve"> behavioral </w:t>
        </w:r>
      </w:ins>
      <w:ins w:id="54" w:author="Windows 用户" w:date="2018-07-14T18:46:00Z">
        <w:r w:rsidR="00AC7D43">
          <w:rPr>
            <w:rFonts w:ascii="Times New Roman" w:hAnsi="Times New Roman" w:cs="Times New Roman"/>
            <w:sz w:val="24"/>
            <w:szCs w:val="24"/>
          </w:rPr>
          <w:t>mode</w:t>
        </w:r>
      </w:ins>
      <w:ins w:id="55" w:author="Windows 用户" w:date="2018-07-14T18:45:00Z">
        <w:r w:rsidR="00AC7D43">
          <w:rPr>
            <w:rFonts w:ascii="Times New Roman" w:hAnsi="Times New Roman" w:cs="Times New Roman"/>
            <w:sz w:val="24"/>
            <w:szCs w:val="24"/>
          </w:rPr>
          <w:t xml:space="preserve">s: </w:t>
        </w:r>
      </w:ins>
      <w:ins w:id="56" w:author="Windows 用户" w:date="2018-07-14T18:46:00Z">
        <w:r w:rsidR="00AC7D43">
          <w:rPr>
            <w:rFonts w:ascii="Times New Roman" w:hAnsi="Times New Roman" w:cs="Times New Roman"/>
            <w:sz w:val="24"/>
            <w:szCs w:val="24"/>
          </w:rPr>
          <w:t xml:space="preserve">the positive thermotaxis </w:t>
        </w:r>
      </w:ins>
      <w:ins w:id="57" w:author="Windows 用户" w:date="2018-07-14T18:47:00Z">
        <w:r w:rsidR="00AC7D43">
          <w:rPr>
            <w:rFonts w:ascii="Times New Roman" w:hAnsi="Times New Roman" w:cs="Times New Roman"/>
            <w:sz w:val="24"/>
            <w:szCs w:val="24"/>
          </w:rPr>
          <w:t xml:space="preserve">in which C.elegans </w:t>
        </w:r>
      </w:ins>
      <w:ins w:id="58" w:author="Windows 用户" w:date="2018-07-14T18:48:00Z">
        <w:r w:rsidR="00AC7D43">
          <w:rPr>
            <w:rFonts w:ascii="Times New Roman" w:hAnsi="Times New Roman" w:cs="Times New Roman"/>
            <w:sz w:val="24"/>
            <w:szCs w:val="24"/>
          </w:rPr>
          <w:t xml:space="preserve">migrate up gradients and the negative </w:t>
        </w:r>
      </w:ins>
      <w:ins w:id="59" w:author="Windows 用户" w:date="2018-07-14T18:49:00Z">
        <w:r w:rsidR="00AC7D43">
          <w:rPr>
            <w:rFonts w:ascii="Times New Roman" w:hAnsi="Times New Roman" w:cs="Times New Roman"/>
            <w:sz w:val="24"/>
            <w:szCs w:val="24"/>
          </w:rPr>
          <w:t>thermotaxis in which C.elegans migrate down gradients.</w:t>
        </w:r>
      </w:ins>
      <w:ins w:id="60" w:author="Windows 用户" w:date="2018-07-14T18:45:00Z">
        <w:r w:rsidR="00AC7D43">
          <w:rPr>
            <w:rFonts w:ascii="Times New Roman" w:hAnsi="Times New Roman" w:cs="Times New Roman"/>
            <w:sz w:val="24"/>
            <w:szCs w:val="24"/>
          </w:rPr>
          <w:t xml:space="preserve"> </w:t>
        </w:r>
      </w:ins>
      <w:ins w:id="61" w:author="Windows 用户" w:date="2018-07-14T18:49:00Z">
        <w:r w:rsidR="00AC7D43">
          <w:rPr>
            <w:rFonts w:ascii="Times New Roman" w:hAnsi="Times New Roman" w:cs="Times New Roman"/>
            <w:sz w:val="24"/>
            <w:szCs w:val="24"/>
          </w:rPr>
          <w:t xml:space="preserve">We built up </w:t>
        </w:r>
      </w:ins>
      <w:ins w:id="62" w:author="Windows 用户" w:date="2018-07-14T18:50:00Z">
        <w:r w:rsidR="00AC7D43">
          <w:rPr>
            <w:rFonts w:ascii="Times New Roman" w:hAnsi="Times New Roman" w:cs="Times New Roman"/>
            <w:sz w:val="24"/>
            <w:szCs w:val="24"/>
          </w:rPr>
          <w:t>a</w:t>
        </w:r>
      </w:ins>
      <w:ins w:id="63" w:author="Windows 用户" w:date="2018-07-14T18:51:00Z">
        <w:r w:rsidR="00DE32C7">
          <w:rPr>
            <w:rFonts w:ascii="Times New Roman" w:hAnsi="Times New Roman" w:cs="Times New Roman"/>
            <w:sz w:val="24"/>
            <w:szCs w:val="24"/>
          </w:rPr>
          <w:t xml:space="preserve"> high-resolution</w:t>
        </w:r>
      </w:ins>
      <w:ins w:id="64" w:author="Windows 用户" w:date="2018-07-14T18:50:00Z">
        <w:r w:rsidR="00AC7D43">
          <w:rPr>
            <w:rFonts w:ascii="Times New Roman" w:hAnsi="Times New Roman" w:cs="Times New Roman"/>
            <w:sz w:val="24"/>
            <w:szCs w:val="24"/>
          </w:rPr>
          <w:t xml:space="preserve"> real-time behavioral recording system integrated with a stable </w:t>
        </w:r>
        <w:r w:rsidR="00DE32C7">
          <w:rPr>
            <w:rFonts w:ascii="Times New Roman" w:hAnsi="Times New Roman" w:cs="Times New Roman"/>
            <w:sz w:val="24"/>
            <w:szCs w:val="24"/>
          </w:rPr>
          <w:t xml:space="preserve">thermal gradient. </w:t>
        </w:r>
      </w:ins>
      <w:ins w:id="65" w:author="Windows 用户" w:date="2018-07-14T18:51:00Z">
        <w:r w:rsidR="00DE32C7">
          <w:rPr>
            <w:rFonts w:ascii="Times New Roman" w:hAnsi="Times New Roman" w:cs="Times New Roman"/>
            <w:sz w:val="24"/>
            <w:szCs w:val="24"/>
          </w:rPr>
          <w:t xml:space="preserve">We found that </w:t>
        </w:r>
      </w:ins>
      <w:ins w:id="66" w:author="Windows 用户" w:date="2018-07-14T18:52:00Z">
        <w:r w:rsidR="00DE32C7" w:rsidRPr="00752575">
          <w:rPr>
            <w:rFonts w:ascii="Times New Roman" w:hAnsi="Times New Roman" w:cs="Times New Roman"/>
            <w:noProof/>
            <w:sz w:val="24"/>
            <w:szCs w:val="24"/>
          </w:rPr>
          <w:t>key</w:t>
        </w:r>
        <w:r w:rsidR="00DE32C7">
          <w:rPr>
            <w:rFonts w:ascii="Times New Roman" w:hAnsi="Times New Roman" w:cs="Times New Roman"/>
            <w:sz w:val="24"/>
            <w:szCs w:val="24"/>
          </w:rPr>
          <w:t xml:space="preserve"> performance indi</w:t>
        </w:r>
      </w:ins>
      <w:ins w:id="67" w:author="Windows 用户" w:date="2018-07-14T18:53:00Z">
        <w:r w:rsidR="00DE32C7">
          <w:rPr>
            <w:rFonts w:ascii="Times New Roman" w:hAnsi="Times New Roman" w:cs="Times New Roman"/>
            <w:sz w:val="24"/>
            <w:szCs w:val="24"/>
          </w:rPr>
          <w:t xml:space="preserve">ces such as the thermotaxis index, run duration, </w:t>
        </w:r>
      </w:ins>
      <w:ins w:id="68" w:author="Windows 用户" w:date="2018-07-14T18:54:00Z">
        <w:r w:rsidR="00DE32C7">
          <w:rPr>
            <w:rFonts w:ascii="Times New Roman" w:hAnsi="Times New Roman" w:cs="Times New Roman"/>
            <w:sz w:val="24"/>
            <w:szCs w:val="24"/>
          </w:rPr>
          <w:t>the number of</w:t>
        </w:r>
      </w:ins>
      <w:ins w:id="69" w:author="Windows 用户" w:date="2018-07-14T18:55:00Z">
        <w:r w:rsidR="00DE32C7">
          <w:rPr>
            <w:rFonts w:ascii="Times New Roman" w:hAnsi="Times New Roman" w:cs="Times New Roman"/>
            <w:sz w:val="24"/>
            <w:szCs w:val="24"/>
          </w:rPr>
          <w:t xml:space="preserve"> sharp turns</w:t>
        </w:r>
      </w:ins>
      <w:ins w:id="70" w:author="Windows 用户" w:date="2018-07-14T18:56:00Z">
        <w:r w:rsidR="00DE32C7">
          <w:rPr>
            <w:rFonts w:ascii="Times New Roman" w:hAnsi="Times New Roman" w:cs="Times New Roman"/>
            <w:sz w:val="24"/>
            <w:szCs w:val="24"/>
          </w:rPr>
          <w:t xml:space="preserve"> and speed </w:t>
        </w:r>
      </w:ins>
      <w:ins w:id="71" w:author="Windows 用户" w:date="2018-07-14T18:57:00Z">
        <w:r w:rsidR="00DE32C7">
          <w:rPr>
            <w:rFonts w:ascii="Times New Roman" w:hAnsi="Times New Roman" w:cs="Times New Roman"/>
            <w:sz w:val="24"/>
            <w:szCs w:val="24"/>
          </w:rPr>
          <w:t>exist discrepancies between</w:t>
        </w:r>
      </w:ins>
      <w:ins w:id="72" w:author="Windows 用户" w:date="2018-07-14T18:58:00Z">
        <w:r w:rsidR="00DE32C7">
          <w:rPr>
            <w:rFonts w:ascii="Times New Roman" w:hAnsi="Times New Roman" w:cs="Times New Roman"/>
            <w:sz w:val="24"/>
            <w:szCs w:val="24"/>
          </w:rPr>
          <w:t xml:space="preserve"> </w:t>
        </w:r>
      </w:ins>
      <w:ins w:id="73" w:author="Windows 用户" w:date="2018-07-14T18:57:00Z">
        <w:r w:rsidR="00DE32C7">
          <w:rPr>
            <w:rFonts w:ascii="Times New Roman" w:hAnsi="Times New Roman" w:cs="Times New Roman"/>
            <w:sz w:val="24"/>
            <w:szCs w:val="24"/>
          </w:rPr>
          <w:t xml:space="preserve">two different </w:t>
        </w:r>
      </w:ins>
      <w:ins w:id="74" w:author="Windows 用户" w:date="2018-07-14T18:58:00Z">
        <w:r w:rsidR="00DE32C7">
          <w:rPr>
            <w:rFonts w:ascii="Times New Roman" w:hAnsi="Times New Roman" w:cs="Times New Roman"/>
            <w:sz w:val="24"/>
            <w:szCs w:val="24"/>
          </w:rPr>
          <w:t>thermotaxis modes.</w:t>
        </w:r>
      </w:ins>
      <w:ins w:id="75" w:author="Windows 用户" w:date="2018-07-14T18:53:00Z">
        <w:r w:rsidR="00DE32C7">
          <w:rPr>
            <w:rFonts w:ascii="Times New Roman" w:hAnsi="Times New Roman" w:cs="Times New Roman"/>
            <w:sz w:val="24"/>
            <w:szCs w:val="24"/>
          </w:rPr>
          <w:t xml:space="preserve"> </w:t>
        </w:r>
      </w:ins>
      <w:ins w:id="76" w:author="Windows 用户" w:date="2018-07-14T18:59:00Z">
        <w:r w:rsidR="00DE32C7">
          <w:rPr>
            <w:rFonts w:ascii="Times New Roman" w:hAnsi="Times New Roman" w:cs="Times New Roman"/>
            <w:sz w:val="24"/>
            <w:szCs w:val="24"/>
          </w:rPr>
          <w:t>This result implies C.ele</w:t>
        </w:r>
      </w:ins>
      <w:ins w:id="77" w:author="Windows 用户" w:date="2018-07-14T19:00:00Z">
        <w:r w:rsidR="00DE32C7">
          <w:rPr>
            <w:rFonts w:ascii="Times New Roman" w:hAnsi="Times New Roman" w:cs="Times New Roman"/>
            <w:sz w:val="24"/>
            <w:szCs w:val="24"/>
          </w:rPr>
          <w:t xml:space="preserve">gans implement different strategies in two thermotaxis modes, which might </w:t>
        </w:r>
      </w:ins>
      <w:ins w:id="78" w:author="Windows 用户" w:date="2018-07-14T19:01:00Z">
        <w:r w:rsidR="00B87962">
          <w:rPr>
            <w:rFonts w:ascii="Times New Roman" w:hAnsi="Times New Roman" w:cs="Times New Roman"/>
            <w:sz w:val="24"/>
            <w:szCs w:val="24"/>
          </w:rPr>
          <w:t>be the reflection of two different neural circuits.</w:t>
        </w:r>
      </w:ins>
    </w:p>
    <w:p w14:paraId="4057E48C" w14:textId="77777777" w:rsidR="00B87962" w:rsidRDefault="00B87962" w:rsidP="005213EF">
      <w:pPr>
        <w:spacing w:line="440" w:lineRule="exact"/>
        <w:ind w:firstLineChars="100" w:firstLine="240"/>
        <w:jc w:val="left"/>
        <w:rPr>
          <w:ins w:id="79" w:author="Windows 用户" w:date="2018-07-14T19:01:00Z"/>
          <w:rFonts w:ascii="Times New Roman" w:hAnsi="Times New Roman" w:cs="Times New Roman"/>
          <w:sz w:val="24"/>
          <w:szCs w:val="24"/>
        </w:rPr>
      </w:pPr>
    </w:p>
    <w:p w14:paraId="53B216AE" w14:textId="7621B148" w:rsidR="005213EF" w:rsidRPr="00940165" w:rsidRDefault="005213EF" w:rsidP="005213EF">
      <w:pPr>
        <w:spacing w:line="440" w:lineRule="exact"/>
        <w:ind w:firstLineChars="100" w:firstLine="240"/>
        <w:jc w:val="left"/>
        <w:rPr>
          <w:rFonts w:ascii="Times New Roman" w:hAnsi="Times New Roman" w:cs="Times New Roman"/>
          <w:sz w:val="24"/>
          <w:szCs w:val="24"/>
        </w:rPr>
      </w:pPr>
      <w:del w:id="80" w:author="Windows 用户" w:date="2018-07-14T18:44:00Z">
        <w:r w:rsidRPr="00146672" w:rsidDel="00AC7D43">
          <w:rPr>
            <w:rFonts w:ascii="Times New Roman" w:hAnsi="Times New Roman" w:cs="Times New Roman"/>
            <w:sz w:val="24"/>
            <w:szCs w:val="24"/>
          </w:rPr>
          <w:delText>Thermotaxis</w:delText>
        </w:r>
        <w:r w:rsidRPr="00940165" w:rsidDel="00AC7D43">
          <w:rPr>
            <w:rFonts w:ascii="Times New Roman" w:hAnsi="Times New Roman" w:cs="Times New Roman"/>
            <w:sz w:val="24"/>
            <w:szCs w:val="24"/>
          </w:rPr>
          <w:delText xml:space="preserve"> </w:delText>
        </w:r>
        <w:r w:rsidRPr="00146672" w:rsidDel="00AC7D43">
          <w:rPr>
            <w:rFonts w:ascii="Times New Roman" w:hAnsi="Times New Roman" w:cs="Times New Roman"/>
            <w:sz w:val="24"/>
            <w:szCs w:val="24"/>
          </w:rPr>
          <w:delText>is</w:delText>
        </w:r>
        <w:r w:rsidRPr="00940165" w:rsidDel="00AC7D43">
          <w:rPr>
            <w:rFonts w:ascii="Times New Roman" w:hAnsi="Times New Roman" w:cs="Times New Roman"/>
            <w:sz w:val="24"/>
            <w:szCs w:val="24"/>
          </w:rPr>
          <w:delText xml:space="preserve"> </w:delText>
        </w:r>
        <w:r w:rsidRPr="00146672" w:rsidDel="00AC7D43">
          <w:rPr>
            <w:rFonts w:ascii="Times New Roman" w:hAnsi="Times New Roman" w:cs="Times New Roman"/>
            <w:sz w:val="24"/>
            <w:szCs w:val="24"/>
          </w:rPr>
          <w:delText>a</w:delText>
        </w:r>
        <w:r w:rsidRPr="00940165" w:rsidDel="00AC7D43">
          <w:rPr>
            <w:rFonts w:ascii="Times New Roman" w:hAnsi="Times New Roman" w:cs="Times New Roman"/>
            <w:sz w:val="24"/>
            <w:szCs w:val="24"/>
          </w:rPr>
          <w:delText xml:space="preserve"> </w:delText>
        </w:r>
        <w:r w:rsidRPr="00146672" w:rsidDel="00AC7D43">
          <w:rPr>
            <w:rFonts w:ascii="Times New Roman" w:hAnsi="Times New Roman" w:cs="Times New Roman"/>
            <w:sz w:val="24"/>
            <w:szCs w:val="24"/>
          </w:rPr>
          <w:delText>complex</w:delText>
        </w:r>
        <w:r w:rsidRPr="00940165" w:rsidDel="00AC7D43">
          <w:rPr>
            <w:rFonts w:ascii="Times New Roman" w:hAnsi="Times New Roman" w:cs="Times New Roman"/>
            <w:sz w:val="24"/>
            <w:szCs w:val="24"/>
          </w:rPr>
          <w:delText xml:space="preserve"> </w:delText>
        </w:r>
        <w:r w:rsidRPr="00146672" w:rsidDel="00AC7D43">
          <w:rPr>
            <w:rFonts w:ascii="Times New Roman" w:hAnsi="Times New Roman" w:cs="Times New Roman"/>
            <w:sz w:val="24"/>
            <w:szCs w:val="24"/>
          </w:rPr>
          <w:delText>behavior</w:delText>
        </w:r>
        <w:r w:rsidR="00384C21" w:rsidDel="00AC7D43">
          <w:rPr>
            <w:rFonts w:ascii="Times New Roman" w:hAnsi="Times New Roman" w:cs="Times New Roman" w:hint="eastAsia"/>
            <w:sz w:val="24"/>
            <w:szCs w:val="24"/>
          </w:rPr>
          <w:delText>.</w:delText>
        </w:r>
        <w:r w:rsidR="00384C21" w:rsidRPr="00384C21" w:rsidDel="00AC7D43">
          <w:delText xml:space="preserve"> </w:delText>
        </w:r>
        <w:r w:rsidR="00384C21" w:rsidRPr="00384C21" w:rsidDel="00AC7D43">
          <w:rPr>
            <w:rFonts w:ascii="Times New Roman" w:hAnsi="Times New Roman" w:cs="Times New Roman"/>
            <w:sz w:val="24"/>
            <w:szCs w:val="24"/>
          </w:rPr>
          <w:delText xml:space="preserve">The study of this behavior helps to analyze the sensory </w:delText>
        </w:r>
        <w:r w:rsidR="00384C21" w:rsidRPr="00752575" w:rsidDel="00AC7D43">
          <w:rPr>
            <w:rFonts w:ascii="Times New Roman" w:hAnsi="Times New Roman" w:cs="Times New Roman"/>
            <w:noProof/>
            <w:sz w:val="24"/>
            <w:szCs w:val="24"/>
            <w:rPrChange w:id="81" w:author="Windows 用户" w:date="2018-07-14T19:04:00Z">
              <w:rPr>
                <w:rFonts w:ascii="Times New Roman" w:hAnsi="Times New Roman" w:cs="Times New Roman"/>
                <w:noProof/>
                <w:sz w:val="24"/>
                <w:szCs w:val="24"/>
                <w:u w:val="thick" w:color="E2534F"/>
              </w:rPr>
            </w:rPrChange>
          </w:rPr>
          <w:delText>motor cycle</w:delText>
        </w:r>
        <w:r w:rsidR="00384C21" w:rsidRPr="00384C21" w:rsidDel="00AC7D43">
          <w:rPr>
            <w:rFonts w:ascii="Times New Roman" w:hAnsi="Times New Roman" w:cs="Times New Roman"/>
            <w:sz w:val="24"/>
            <w:szCs w:val="24"/>
          </w:rPr>
          <w:delText xml:space="preserve"> and learning and </w:delText>
        </w:r>
        <w:r w:rsidR="00384C21" w:rsidRPr="00752575" w:rsidDel="00AC7D43">
          <w:rPr>
            <w:rFonts w:ascii="Times New Roman" w:hAnsi="Times New Roman" w:cs="Times New Roman"/>
            <w:noProof/>
            <w:sz w:val="24"/>
            <w:szCs w:val="24"/>
            <w:rPrChange w:id="82" w:author="Windows 用户" w:date="2018-07-14T19:04:00Z">
              <w:rPr>
                <w:rFonts w:ascii="Times New Roman" w:hAnsi="Times New Roman" w:cs="Times New Roman"/>
                <w:noProof/>
                <w:sz w:val="24"/>
                <w:szCs w:val="24"/>
                <w:u w:val="thick" w:color="28B473"/>
              </w:rPr>
            </w:rPrChange>
          </w:rPr>
          <w:delText>memory</w:delText>
        </w:r>
      </w:del>
      <w:del w:id="83" w:author="Windows 用户" w:date="2018-07-14T16:13:00Z">
        <w:r w:rsidR="00384C21" w:rsidRPr="00752575" w:rsidDel="00194BA9">
          <w:rPr>
            <w:rFonts w:ascii="Times New Roman" w:hAnsi="Times New Roman" w:cs="Times New Roman"/>
            <w:noProof/>
            <w:sz w:val="24"/>
            <w:szCs w:val="24"/>
            <w:rPrChange w:id="84" w:author="Windows 用户" w:date="2018-07-14T19:04:00Z">
              <w:rPr>
                <w:rFonts w:ascii="Times New Roman" w:hAnsi="Times New Roman" w:cs="Times New Roman"/>
                <w:noProof/>
                <w:sz w:val="24"/>
                <w:szCs w:val="24"/>
                <w:u w:val="thick" w:color="28B473"/>
              </w:rPr>
            </w:rPrChange>
          </w:rPr>
          <w:delText xml:space="preserve"> </w:delText>
        </w:r>
      </w:del>
      <w:del w:id="85" w:author="Windows 用户" w:date="2018-07-14T18:44:00Z">
        <w:r w:rsidR="00384C21" w:rsidRPr="00752575" w:rsidDel="00AC7D43">
          <w:rPr>
            <w:rFonts w:ascii="Times New Roman" w:hAnsi="Times New Roman" w:cs="Times New Roman"/>
            <w:noProof/>
            <w:sz w:val="24"/>
            <w:szCs w:val="24"/>
            <w:rPrChange w:id="86" w:author="Windows 用户" w:date="2018-07-14T19:04:00Z">
              <w:rPr>
                <w:rFonts w:ascii="Times New Roman" w:hAnsi="Times New Roman" w:cs="Times New Roman"/>
                <w:noProof/>
                <w:sz w:val="24"/>
                <w:szCs w:val="24"/>
                <w:u w:val="thick" w:color="239E66"/>
              </w:rPr>
            </w:rPrChange>
          </w:rPr>
          <w:delText>.</w:delText>
        </w:r>
      </w:del>
      <w:r w:rsidR="00384C21" w:rsidRPr="00752575">
        <w:rPr>
          <w:rFonts w:ascii="Times New Roman" w:hAnsi="Times New Roman" w:cs="Times New Roman"/>
          <w:noProof/>
          <w:sz w:val="24"/>
          <w:szCs w:val="24"/>
          <w:rPrChange w:id="87" w:author="Windows 用户" w:date="2018-07-14T19:04:00Z">
            <w:rPr>
              <w:rFonts w:ascii="Times New Roman" w:hAnsi="Times New Roman" w:cs="Times New Roman"/>
              <w:noProof/>
              <w:sz w:val="24"/>
              <w:szCs w:val="24"/>
              <w:u w:val="thick" w:color="239E66"/>
            </w:rPr>
          </w:rPrChange>
        </w:rPr>
        <w:t>T</w:t>
      </w:r>
      <w:r w:rsidRPr="00752575">
        <w:rPr>
          <w:rFonts w:ascii="Times New Roman" w:hAnsi="Times New Roman" w:cs="Times New Roman"/>
          <w:noProof/>
          <w:sz w:val="24"/>
          <w:szCs w:val="24"/>
          <w:rPrChange w:id="88" w:author="Windows 用户" w:date="2018-07-14T19:04:00Z">
            <w:rPr>
              <w:rFonts w:ascii="Times New Roman" w:hAnsi="Times New Roman" w:cs="Times New Roman"/>
              <w:noProof/>
              <w:sz w:val="24"/>
              <w:szCs w:val="24"/>
              <w:u w:val="thick" w:color="239E66"/>
            </w:rPr>
          </w:rPrChange>
        </w:rPr>
        <w: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worm</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inverts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behavioral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mode</w:t>
      </w:r>
      <w:r w:rsidRPr="00940165">
        <w:rPr>
          <w:rFonts w:ascii="Times New Roman" w:hAnsi="Times New Roman" w:cs="Times New Roman"/>
          <w:sz w:val="24"/>
          <w:szCs w:val="24"/>
        </w:rPr>
        <w:t>—</w:t>
      </w:r>
      <w:r w:rsidRPr="00146672">
        <w:rPr>
          <w:rFonts w:ascii="Times New Roman" w:hAnsi="Times New Roman" w:cs="Times New Roman"/>
          <w:sz w:val="24"/>
          <w:szCs w:val="24"/>
        </w:rPr>
        <w:t>positive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thermotaxis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up</w:t>
      </w:r>
      <w:ins w:id="89" w:author="Windows 用户" w:date="2018-07-14T16:14:00Z">
        <w:r w:rsidR="00194BA9">
          <w:rPr>
            <w:rFonts w:ascii="Times New Roman" w:hAnsi="Times New Roman" w:cs="Times New Roman"/>
            <w:sz w:val="24"/>
            <w:szCs w:val="24"/>
          </w:rPr>
          <w:t>-</w:t>
        </w:r>
      </w:ins>
      <w:del w:id="90" w:author="Windows 用户" w:date="2018-07-14T16:14:00Z">
        <w:r w:rsidRPr="00940165" w:rsidDel="00194BA9">
          <w:rPr>
            <w:rFonts w:ascii="Times New Roman" w:hAnsi="Times New Roman" w:cs="Times New Roman"/>
            <w:sz w:val="24"/>
            <w:szCs w:val="24"/>
          </w:rPr>
          <w:delText xml:space="preserve"> </w:delText>
        </w:r>
      </w:del>
      <w:r w:rsidRPr="00146672">
        <w:rPr>
          <w:rFonts w:ascii="Times New Roman" w:hAnsi="Times New Roman" w:cs="Times New Roman"/>
          <w:sz w:val="24"/>
          <w:szCs w:val="24"/>
        </w:rPr>
        <w:t>gradient</w:t>
      </w:r>
      <w:del w:id="91" w:author="Windows 用户" w:date="2018-07-14T16:14:00Z">
        <w:r w:rsidRPr="00146672" w:rsidDel="00194BA9">
          <w:rPr>
            <w:rFonts w:ascii="Times New Roman" w:hAnsi="Times New Roman" w:cs="Times New Roman"/>
            <w:sz w:val="24"/>
            <w:szCs w:val="24"/>
          </w:rPr>
          <w:delText>s</w:delText>
        </w:r>
      </w:del>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or</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negative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thermotaxis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down</w:t>
      </w:r>
      <w:ins w:id="92" w:author="Windows 用户" w:date="2018-07-14T16:14:00Z">
        <w:r w:rsidR="00194BA9">
          <w:rPr>
            <w:rFonts w:ascii="Times New Roman" w:hAnsi="Times New Roman" w:cs="Times New Roman"/>
            <w:sz w:val="24"/>
            <w:szCs w:val="24"/>
          </w:rPr>
          <w:t>-</w:t>
        </w:r>
      </w:ins>
      <w:del w:id="93" w:author="Windows 用户" w:date="2018-07-14T16:14:00Z">
        <w:r w:rsidRPr="00940165" w:rsidDel="00194BA9">
          <w:rPr>
            <w:rFonts w:ascii="Times New Roman" w:hAnsi="Times New Roman" w:cs="Times New Roman"/>
            <w:sz w:val="24"/>
            <w:szCs w:val="24"/>
          </w:rPr>
          <w:delText xml:space="preserve"> </w:delText>
        </w:r>
      </w:del>
      <w:r w:rsidRPr="00146672">
        <w:rPr>
          <w:rFonts w:ascii="Times New Roman" w:hAnsi="Times New Roman" w:cs="Times New Roman"/>
          <w:sz w:val="24"/>
          <w:szCs w:val="24"/>
        </w:rPr>
        <w:t>gradient</w:t>
      </w:r>
      <w:del w:id="94" w:author="Windows 用户" w:date="2018-07-14T16:14:00Z">
        <w:r w:rsidRPr="00146672" w:rsidDel="00194BA9">
          <w:rPr>
            <w:rFonts w:ascii="Times New Roman" w:hAnsi="Times New Roman" w:cs="Times New Roman"/>
            <w:sz w:val="24"/>
            <w:szCs w:val="24"/>
          </w:rPr>
          <w:delText>s</w:delText>
        </w:r>
      </w:del>
      <w:r w:rsidRPr="00940165">
        <w:rPr>
          <w:rFonts w:ascii="Times New Roman" w:hAnsi="Times New Roman" w:cs="Times New Roman"/>
          <w:sz w:val="24"/>
          <w:szCs w:val="24"/>
        </w:rPr>
        <w:t>—</w:t>
      </w:r>
      <w:r w:rsidRPr="00146672">
        <w:rPr>
          <w:rFonts w:ascii="Times New Roman" w:hAnsi="Times New Roman" w:cs="Times New Roman"/>
          <w:sz w:val="24"/>
          <w:szCs w:val="24"/>
        </w:rPr>
        <w:t>to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move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toward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remembered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temperature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Setting</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up</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temperature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control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system</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with</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High</w:t>
      </w:r>
      <w:r w:rsidRPr="00940165">
        <w:rPr>
          <w:rFonts w:ascii="Times New Roman" w:hAnsi="Times New Roman" w:cs="Times New Roman"/>
          <w:sz w:val="24"/>
          <w:szCs w:val="24"/>
        </w:rPr>
        <w:t>-</w:t>
      </w:r>
      <w:r w:rsidRPr="00146672">
        <w:rPr>
          <w:rFonts w:ascii="Times New Roman" w:hAnsi="Times New Roman" w:cs="Times New Roman"/>
          <w:sz w:val="24"/>
          <w:szCs w:val="24"/>
        </w:rPr>
        <w:t>pixel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density</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cameras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capable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producing</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stable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temperature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gradient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real</w:t>
      </w:r>
      <w:r w:rsidRPr="00940165">
        <w:rPr>
          <w:rFonts w:ascii="Times New Roman" w:hAnsi="Times New Roman" w:cs="Times New Roman"/>
          <w:sz w:val="24"/>
          <w:szCs w:val="24"/>
        </w:rPr>
        <w:t>-</w:t>
      </w:r>
      <w:r w:rsidRPr="00146672">
        <w:rPr>
          <w:rFonts w:ascii="Times New Roman" w:hAnsi="Times New Roman" w:cs="Times New Roman"/>
          <w:sz w:val="24"/>
          <w:szCs w:val="24"/>
        </w:rPr>
        <w:t>time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recording</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temperature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allows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us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segment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trajectories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based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worm</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posture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even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low</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magnification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into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sequence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periods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752575">
        <w:rPr>
          <w:rFonts w:ascii="Times New Roman" w:hAnsi="Times New Roman" w:cs="Times New Roman"/>
          <w:noProof/>
          <w:sz w:val="24"/>
          <w:szCs w:val="24"/>
          <w:rPrChange w:id="95" w:author="Windows 用户" w:date="2018-07-14T19:04:00Z">
            <w:rPr>
              <w:rFonts w:ascii="Times New Roman" w:hAnsi="Times New Roman" w:cs="Times New Roman"/>
              <w:noProof/>
              <w:sz w:val="24"/>
              <w:szCs w:val="24"/>
              <w:u w:val="thick" w:color="28B473"/>
            </w:rPr>
          </w:rPrChange>
        </w:rPr>
        <w:t>forward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movement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backward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movement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sharp</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turns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setup</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many</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uninterrupted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thermotaxis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trajectories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individual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worms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can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obtained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each</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experiment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increasing</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quality</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statistical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analysis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According</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analysis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experimental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results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can</w:t>
      </w:r>
      <w:r w:rsidRPr="00940165">
        <w:rPr>
          <w:rFonts w:ascii="Times New Roman" w:hAnsi="Times New Roman" w:cs="Times New Roman"/>
          <w:sz w:val="24"/>
          <w:szCs w:val="24"/>
        </w:rPr>
        <w:t xml:space="preserve"> </w:t>
      </w:r>
      <w:r w:rsidRPr="00752575">
        <w:rPr>
          <w:rFonts w:ascii="Times New Roman" w:hAnsi="Times New Roman" w:cs="Times New Roman"/>
          <w:noProof/>
          <w:sz w:val="24"/>
          <w:szCs w:val="24"/>
          <w:rPrChange w:id="96" w:author="Windows 用户" w:date="2018-07-14T19:04:00Z">
            <w:rPr>
              <w:rFonts w:ascii="Times New Roman" w:hAnsi="Times New Roman" w:cs="Times New Roman"/>
              <w:noProof/>
              <w:sz w:val="24"/>
              <w:szCs w:val="24"/>
              <w:u w:val="thick" w:color="28B473"/>
            </w:rPr>
          </w:rPrChange>
        </w:rPr>
        <w:t>be seen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that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are</w:t>
      </w:r>
      <w:r w:rsidRPr="00940165">
        <w:rPr>
          <w:rFonts w:ascii="Times New Roman" w:hAnsi="Times New Roman" w:cs="Times New Roman"/>
          <w:sz w:val="24"/>
          <w:szCs w:val="24"/>
        </w:rPr>
        <w:t xml:space="preserve"> </w:t>
      </w:r>
      <w:r w:rsidRPr="00752575">
        <w:rPr>
          <w:rFonts w:ascii="Times New Roman" w:hAnsi="Times New Roman" w:cs="Times New Roman"/>
          <w:noProof/>
          <w:sz w:val="24"/>
          <w:szCs w:val="24"/>
          <w:rPrChange w:id="97" w:author="Windows 用户" w:date="2018-07-14T19:04:00Z">
            <w:rPr>
              <w:rFonts w:ascii="Times New Roman" w:hAnsi="Times New Roman" w:cs="Times New Roman"/>
              <w:noProof/>
              <w:sz w:val="24"/>
              <w:szCs w:val="24"/>
              <w:u w:val="thick" w:color="28B473"/>
            </w:rPr>
          </w:rPrChange>
        </w:rPr>
        <w:t>certain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differences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thermotaxis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index</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run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duration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number</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752575">
        <w:rPr>
          <w:rFonts w:ascii="Times New Roman" w:hAnsi="Times New Roman" w:cs="Times New Roman"/>
          <w:noProof/>
          <w:sz w:val="24"/>
          <w:szCs w:val="24"/>
          <w:rPrChange w:id="98" w:author="Windows 用户" w:date="2018-07-14T19:04:00Z">
            <w:rPr>
              <w:rFonts w:ascii="Times New Roman" w:hAnsi="Times New Roman" w:cs="Times New Roman"/>
              <w:noProof/>
              <w:sz w:val="24"/>
              <w:szCs w:val="24"/>
              <w:u w:val="thick" w:color="E2534F"/>
            </w:rPr>
          </w:rPrChange>
        </w:rPr>
        <w:t>sharpturn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run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speed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two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different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thermotaxis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behaviors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of</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elegans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There</w:t>
      </w:r>
      <w:r w:rsidRPr="00940165">
        <w:rPr>
          <w:rFonts w:ascii="Times New Roman" w:hAnsi="Times New Roman" w:cs="Times New Roman"/>
          <w:sz w:val="24"/>
          <w:szCs w:val="24"/>
        </w:rPr>
        <w:t xml:space="preserve"> </w:t>
      </w:r>
      <w:r w:rsidR="00271D55" w:rsidRPr="00146672">
        <w:rPr>
          <w:rFonts w:ascii="Times New Roman" w:hAnsi="Times New Roman" w:cs="Times New Roman" w:hint="eastAsia"/>
          <w:sz w:val="24"/>
          <w:szCs w:val="24"/>
        </w:rPr>
        <w:t>may</w:t>
      </w:r>
      <w:r w:rsidR="00271D55">
        <w:rPr>
          <w:rFonts w:ascii="Times New Roman" w:hAnsi="Times New Roman" w:cs="Times New Roman"/>
          <w:sz w:val="24"/>
          <w:szCs w:val="24"/>
        </w:rPr>
        <w:t xml:space="preserve"> </w:t>
      </w:r>
      <w:r w:rsidR="00271D55" w:rsidRPr="00146672">
        <w:rPr>
          <w:rFonts w:ascii="Times New Roman" w:hAnsi="Times New Roman" w:cs="Times New Roman"/>
          <w:sz w:val="24"/>
          <w:szCs w:val="24"/>
        </w:rPr>
        <w:t>be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different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strategies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in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two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similar</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migration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activities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and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behavioral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data</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can</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also</w:t>
      </w:r>
      <w:r w:rsidRPr="00940165">
        <w:rPr>
          <w:rFonts w:ascii="Times New Roman" w:hAnsi="Times New Roman" w:cs="Times New Roman"/>
          <w:sz w:val="24"/>
          <w:szCs w:val="24"/>
        </w:rPr>
        <w:t xml:space="preserve"> </w:t>
      </w:r>
      <w:r w:rsidRPr="00A70E8B">
        <w:rPr>
          <w:rFonts w:ascii="Times New Roman" w:hAnsi="Times New Roman" w:cs="Times New Roman"/>
          <w:noProof/>
          <w:sz w:val="24"/>
          <w:szCs w:val="24"/>
          <w:rPrChange w:id="99" w:author="Windows 用户" w:date="2018-07-14T16:21:00Z">
            <w:rPr>
              <w:rFonts w:ascii="Times New Roman" w:hAnsi="Times New Roman" w:cs="Times New Roman"/>
              <w:noProof/>
              <w:sz w:val="24"/>
              <w:szCs w:val="24"/>
              <w:u w:val="thick" w:color="28B473"/>
            </w:rPr>
          </w:rPrChange>
        </w:rPr>
        <w:t>be further speculated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that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these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two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behaviors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correspond</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to</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different</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neural</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circuits</w:t>
      </w:r>
      <w:r w:rsidRPr="00940165">
        <w:rPr>
          <w:rFonts w:ascii="Times New Roman" w:hAnsi="Times New Roman" w:cs="Times New Roman"/>
          <w:sz w:val="24"/>
          <w:szCs w:val="24"/>
        </w:rPr>
        <w:t>.</w:t>
      </w:r>
    </w:p>
    <w:p w14:paraId="721CED85" w14:textId="77777777" w:rsidR="005213EF" w:rsidRDefault="005213EF" w:rsidP="005213EF">
      <w:pPr>
        <w:spacing w:beforeLines="100" w:before="312"/>
        <w:jc w:val="left"/>
        <w:rPr>
          <w:rFonts w:ascii="Times New Roman" w:hAnsi="Times New Roman" w:cs="Times New Roman"/>
          <w:sz w:val="24"/>
          <w:szCs w:val="24"/>
        </w:rPr>
        <w:sectPr w:rsidR="005213EF" w:rsidSect="00971DE3">
          <w:footerReference w:type="default" r:id="rId10"/>
          <w:pgSz w:w="11906" w:h="16838" w:code="9"/>
          <w:pgMar w:top="1701" w:right="1588" w:bottom="1588" w:left="1701" w:header="851" w:footer="992" w:gutter="0"/>
          <w:pgNumType w:fmt="upperRoman" w:start="1"/>
          <w:cols w:space="425"/>
          <w:docGrid w:type="lines" w:linePitch="312"/>
        </w:sectPr>
      </w:pPr>
      <w:r w:rsidRPr="00A70E8B">
        <w:rPr>
          <w:rFonts w:ascii="Times New Roman" w:hAnsi="Times New Roman" w:cs="Times New Roman"/>
          <w:b/>
          <w:noProof/>
          <w:sz w:val="24"/>
          <w:szCs w:val="24"/>
          <w:rPrChange w:id="100" w:author="Windows 用户" w:date="2018-07-14T16:21:00Z">
            <w:rPr>
              <w:rFonts w:ascii="Times New Roman" w:hAnsi="Times New Roman" w:cs="Times New Roman"/>
              <w:b/>
              <w:noProof/>
              <w:sz w:val="24"/>
              <w:szCs w:val="24"/>
              <w:u w:val="thick" w:color="E2534F"/>
            </w:rPr>
          </w:rPrChange>
        </w:rPr>
        <w:t>Key word</w:t>
      </w:r>
      <w:r w:rsidR="00543D3F" w:rsidRPr="00A70E8B">
        <w:rPr>
          <w:rFonts w:ascii="Times New Roman" w:hAnsi="Times New Roman" w:cs="Times New Roman"/>
          <w:b/>
          <w:noProof/>
          <w:sz w:val="24"/>
          <w:szCs w:val="24"/>
          <w:rPrChange w:id="101" w:author="Windows 用户" w:date="2018-07-14T16:21:00Z">
            <w:rPr>
              <w:rFonts w:ascii="Times New Roman" w:hAnsi="Times New Roman" w:cs="Times New Roman"/>
              <w:b/>
              <w:noProof/>
              <w:sz w:val="24"/>
              <w:szCs w:val="24"/>
              <w:u w:val="thick" w:color="E2534F"/>
            </w:rPr>
          </w:rPrChange>
        </w:rPr>
        <w:t>s</w:t>
      </w:r>
      <w:r w:rsidRPr="00940165">
        <w:rPr>
          <w:rFonts w:ascii="Times New Roman" w:hAnsi="Times New Roman" w:cs="Times New Roman"/>
          <w:b/>
          <w:sz w:val="24"/>
          <w:szCs w:val="24"/>
        </w:rPr>
        <w:t xml:space="preserve">: </w:t>
      </w:r>
      <w:r w:rsidRPr="00146672">
        <w:rPr>
          <w:rFonts w:ascii="Times New Roman" w:hAnsi="Times New Roman" w:cs="Times New Roman"/>
          <w:sz w:val="24"/>
          <w:szCs w:val="24"/>
        </w:rPr>
        <w:t>Caenorhabditis</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elegans</w:t>
      </w:r>
      <w:r>
        <w:rPr>
          <w:rFonts w:ascii="Times New Roman" w:hAnsi="Times New Roman" w:cs="Times New Roman"/>
          <w:sz w:val="24"/>
          <w:szCs w:val="24"/>
        </w:rPr>
        <w:t xml:space="preserve">; </w:t>
      </w:r>
      <w:r w:rsidRPr="00146672">
        <w:rPr>
          <w:rFonts w:ascii="Times New Roman" w:hAnsi="Times New Roman" w:cs="Times New Roman"/>
          <w:sz w:val="24"/>
          <w:szCs w:val="24"/>
        </w:rPr>
        <w:t>Thermotaxis</w:t>
      </w:r>
      <w:r>
        <w:rPr>
          <w:rFonts w:ascii="Times New Roman" w:hAnsi="Times New Roman" w:cs="Times New Roman"/>
          <w:sz w:val="24"/>
          <w:szCs w:val="24"/>
        </w:rPr>
        <w:t>;</w:t>
      </w:r>
      <w:r w:rsidRPr="00940165">
        <w:rPr>
          <w:rFonts w:ascii="Times New Roman" w:hAnsi="Times New Roman" w:cs="Times New Roman"/>
          <w:sz w:val="24"/>
          <w:szCs w:val="24"/>
        </w:rPr>
        <w:t xml:space="preserve"> </w:t>
      </w:r>
      <w:r w:rsidRPr="00A70E8B">
        <w:rPr>
          <w:rFonts w:ascii="Times New Roman" w:hAnsi="Times New Roman" w:cs="Times New Roman"/>
          <w:noProof/>
          <w:sz w:val="24"/>
          <w:szCs w:val="24"/>
          <w:rPrChange w:id="102" w:author="Windows 用户" w:date="2018-07-14T16:21:00Z">
            <w:rPr>
              <w:rFonts w:ascii="Times New Roman" w:hAnsi="Times New Roman" w:cs="Times New Roman"/>
              <w:noProof/>
              <w:sz w:val="24"/>
              <w:szCs w:val="24"/>
              <w:u w:val="thick" w:color="28B473"/>
            </w:rPr>
          </w:rPrChange>
        </w:rPr>
        <w:t>Temperature</w:t>
      </w:r>
      <w:r w:rsidRPr="00940165">
        <w:rPr>
          <w:rFonts w:ascii="Times New Roman" w:hAnsi="Times New Roman" w:cs="Times New Roman"/>
          <w:sz w:val="24"/>
          <w:szCs w:val="24"/>
        </w:rPr>
        <w:t xml:space="preserve"> </w:t>
      </w:r>
      <w:r w:rsidRPr="00146672">
        <w:rPr>
          <w:rFonts w:ascii="Times New Roman" w:hAnsi="Times New Roman" w:cs="Times New Roman"/>
          <w:sz w:val="24"/>
          <w:szCs w:val="24"/>
        </w:rPr>
        <w:t>gradi</w:t>
      </w:r>
      <w:r w:rsidRPr="00146672">
        <w:rPr>
          <w:rFonts w:ascii="Times New Roman" w:hAnsi="Times New Roman" w:cs="Times New Roman" w:hint="eastAsia"/>
          <w:sz w:val="24"/>
          <w:szCs w:val="24"/>
        </w:rPr>
        <w:t>ent</w:t>
      </w:r>
    </w:p>
    <w:sdt>
      <w:sdtPr>
        <w:rPr>
          <w:rFonts w:asciiTheme="minorHAnsi" w:eastAsiaTheme="minorEastAsia" w:hAnsiTheme="minorHAnsi" w:cstheme="minorBidi"/>
          <w:color w:val="auto"/>
          <w:kern w:val="2"/>
          <w:sz w:val="21"/>
          <w:szCs w:val="22"/>
          <w:lang w:val="zh-CN"/>
        </w:rPr>
        <w:id w:val="948595415"/>
        <w:docPartObj>
          <w:docPartGallery w:val="Table of Contents"/>
          <w:docPartUnique/>
        </w:docPartObj>
      </w:sdtPr>
      <w:sdtEndPr>
        <w:rPr>
          <w:rFonts w:ascii="宋体" w:eastAsia="宋体" w:hAnsi="宋体"/>
          <w:b/>
          <w:bCs/>
          <w:sz w:val="24"/>
          <w:szCs w:val="24"/>
        </w:rPr>
      </w:sdtEndPr>
      <w:sdtContent>
        <w:p w14:paraId="1ED8598D" w14:textId="77777777" w:rsidR="00670B37" w:rsidRPr="00111F89" w:rsidRDefault="00670B37" w:rsidP="005213EF">
          <w:pPr>
            <w:pStyle w:val="TOC"/>
            <w:spacing w:beforeLines="50" w:before="156" w:afterLines="150" w:after="468" w:line="240" w:lineRule="auto"/>
            <w:jc w:val="center"/>
            <w:rPr>
              <w:rFonts w:ascii="宋体" w:eastAsia="宋体" w:hAnsi="宋体"/>
              <w:b/>
              <w:color w:val="auto"/>
              <w:sz w:val="36"/>
              <w:szCs w:val="36"/>
            </w:rPr>
          </w:pPr>
          <w:r w:rsidRPr="00111F89">
            <w:rPr>
              <w:rFonts w:ascii="宋体" w:eastAsia="宋体" w:hAnsi="宋体"/>
              <w:b/>
              <w:color w:val="auto"/>
              <w:sz w:val="36"/>
              <w:szCs w:val="36"/>
              <w:lang w:val="zh-CN"/>
            </w:rPr>
            <w:t>目录</w:t>
          </w:r>
        </w:p>
        <w:p w14:paraId="4526577B" w14:textId="5B3015BC" w:rsidR="00880C1C" w:rsidRPr="001A2D59" w:rsidRDefault="00670B37" w:rsidP="001A2D59">
          <w:pPr>
            <w:pStyle w:val="10"/>
            <w:tabs>
              <w:tab w:val="right" w:leader="dot" w:pos="8607"/>
            </w:tabs>
            <w:spacing w:line="440" w:lineRule="exact"/>
            <w:rPr>
              <w:rFonts w:ascii="Times New Roman" w:eastAsia="宋体" w:hAnsi="Times New Roman" w:cstheme="minorBidi"/>
              <w:noProof/>
              <w:kern w:val="2"/>
              <w:sz w:val="24"/>
            </w:rPr>
          </w:pPr>
          <w:r w:rsidRPr="001A2D59">
            <w:rPr>
              <w:rFonts w:ascii="Times New Roman" w:eastAsia="宋体" w:hAnsi="Times New Roman"/>
              <w:bCs/>
              <w:sz w:val="24"/>
              <w:szCs w:val="24"/>
              <w:lang w:val="zh-CN"/>
            </w:rPr>
            <w:fldChar w:fldCharType="begin"/>
          </w:r>
          <w:r w:rsidRPr="001A2D59">
            <w:rPr>
              <w:rFonts w:ascii="Times New Roman" w:eastAsia="宋体" w:hAnsi="Times New Roman"/>
              <w:bCs/>
              <w:sz w:val="24"/>
              <w:szCs w:val="24"/>
              <w:lang w:val="zh-CN"/>
            </w:rPr>
            <w:instrText xml:space="preserve"> TOC \o "1-3" \h \z \u </w:instrText>
          </w:r>
          <w:r w:rsidRPr="001A2D59">
            <w:rPr>
              <w:rFonts w:ascii="Times New Roman" w:eastAsia="宋体" w:hAnsi="Times New Roman"/>
              <w:bCs/>
              <w:sz w:val="24"/>
              <w:szCs w:val="24"/>
              <w:lang w:val="zh-CN"/>
            </w:rPr>
            <w:fldChar w:fldCharType="separate"/>
          </w:r>
          <w:hyperlink w:anchor="_Toc516556455" w:history="1">
            <w:r w:rsidR="00880C1C" w:rsidRPr="001A2D59">
              <w:rPr>
                <w:rStyle w:val="a7"/>
                <w:rFonts w:ascii="Times New Roman" w:eastAsia="宋体" w:hAnsi="Times New Roman"/>
                <w:noProof/>
                <w:sz w:val="24"/>
              </w:rPr>
              <w:t>1.</w:t>
            </w:r>
            <w:r w:rsidR="00880C1C" w:rsidRPr="001A2D59">
              <w:rPr>
                <w:rStyle w:val="a7"/>
                <w:rFonts w:ascii="Times New Roman" w:eastAsia="宋体" w:hAnsi="Times New Roman"/>
                <w:noProof/>
                <w:sz w:val="24"/>
              </w:rPr>
              <w:t>绪论</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_Toc516556455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w:t>
            </w:r>
            <w:r w:rsidR="00880C1C" w:rsidRPr="001A2D59">
              <w:rPr>
                <w:rFonts w:ascii="Times New Roman" w:eastAsia="宋体" w:hAnsi="Times New Roman"/>
                <w:noProof/>
                <w:webHidden/>
                <w:sz w:val="24"/>
              </w:rPr>
              <w:fldChar w:fldCharType="end"/>
            </w:r>
          </w:hyperlink>
        </w:p>
        <w:p w14:paraId="6AF6D090" w14:textId="654ABE19" w:rsidR="00880C1C" w:rsidRPr="001A2D59" w:rsidRDefault="00504EA5" w:rsidP="001A2D59">
          <w:pPr>
            <w:pStyle w:val="20"/>
            <w:tabs>
              <w:tab w:val="right" w:leader="dot" w:pos="8607"/>
            </w:tabs>
            <w:spacing w:line="440" w:lineRule="exact"/>
            <w:rPr>
              <w:rFonts w:ascii="Times New Roman" w:eastAsia="宋体" w:hAnsi="Times New Roman" w:cstheme="minorBidi"/>
              <w:noProof/>
              <w:kern w:val="2"/>
              <w:sz w:val="24"/>
            </w:rPr>
          </w:pPr>
          <w:hyperlink w:anchor="_Toc516556456" w:history="1">
            <w:r w:rsidR="00880C1C" w:rsidRPr="001A2D59">
              <w:rPr>
                <w:rStyle w:val="a7"/>
                <w:rFonts w:ascii="Times New Roman" w:eastAsia="宋体" w:hAnsi="Times New Roman"/>
                <w:noProof/>
                <w:sz w:val="24"/>
              </w:rPr>
              <w:t>1.1</w:t>
            </w:r>
            <w:r w:rsidR="00880C1C" w:rsidRPr="001A2D59">
              <w:rPr>
                <w:rStyle w:val="a7"/>
                <w:rFonts w:ascii="Times New Roman" w:eastAsia="宋体" w:hAnsi="Times New Roman"/>
                <w:noProof/>
                <w:sz w:val="24"/>
              </w:rPr>
              <w:t>模式生物秀丽线虫</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_Toc516556456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w:t>
            </w:r>
            <w:r w:rsidR="00880C1C" w:rsidRPr="001A2D59">
              <w:rPr>
                <w:rFonts w:ascii="Times New Roman" w:eastAsia="宋体" w:hAnsi="Times New Roman"/>
                <w:noProof/>
                <w:webHidden/>
                <w:sz w:val="24"/>
              </w:rPr>
              <w:fldChar w:fldCharType="end"/>
            </w:r>
          </w:hyperlink>
        </w:p>
        <w:p w14:paraId="19AC1E13" w14:textId="5FFBA70D"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57" w:history="1">
            <w:r w:rsidR="00880C1C" w:rsidRPr="001A2D59">
              <w:rPr>
                <w:rStyle w:val="a7"/>
                <w:rFonts w:ascii="Times New Roman" w:eastAsia="宋体" w:hAnsi="Times New Roman"/>
                <w:noProof/>
                <w:sz w:val="24"/>
              </w:rPr>
              <w:t>1.1.1</w:t>
            </w:r>
            <w:r w:rsidR="00880C1C" w:rsidRPr="001A2D59">
              <w:rPr>
                <w:rStyle w:val="a7"/>
                <w:rFonts w:ascii="Times New Roman" w:eastAsia="宋体" w:hAnsi="Times New Roman"/>
                <w:noProof/>
                <w:sz w:val="24"/>
              </w:rPr>
              <w:t>秀丽线虫基础知识</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_Toc516556457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w:t>
            </w:r>
            <w:r w:rsidR="00880C1C" w:rsidRPr="001A2D59">
              <w:rPr>
                <w:rFonts w:ascii="Times New Roman" w:eastAsia="宋体" w:hAnsi="Times New Roman"/>
                <w:noProof/>
                <w:webHidden/>
                <w:sz w:val="24"/>
              </w:rPr>
              <w:fldChar w:fldCharType="end"/>
            </w:r>
          </w:hyperlink>
        </w:p>
        <w:p w14:paraId="7B0A78D2" w14:textId="620D5C96"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58" w:history="1">
            <w:r w:rsidR="00880C1C" w:rsidRPr="001A2D59">
              <w:rPr>
                <w:rStyle w:val="a7"/>
                <w:rFonts w:ascii="Times New Roman" w:eastAsia="宋体" w:hAnsi="Times New Roman"/>
                <w:noProof/>
                <w:sz w:val="24"/>
              </w:rPr>
              <w:t>1.1.2</w:t>
            </w:r>
            <w:r w:rsidR="00880C1C" w:rsidRPr="001A2D59">
              <w:rPr>
                <w:rStyle w:val="a7"/>
                <w:rFonts w:ascii="Times New Roman" w:eastAsia="宋体" w:hAnsi="Times New Roman"/>
                <w:noProof/>
                <w:sz w:val="24"/>
              </w:rPr>
              <w:t>秀丽线虫研究价值</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_Toc516556458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3</w:t>
            </w:r>
            <w:r w:rsidR="00880C1C" w:rsidRPr="001A2D59">
              <w:rPr>
                <w:rFonts w:ascii="Times New Roman" w:eastAsia="宋体" w:hAnsi="Times New Roman"/>
                <w:noProof/>
                <w:webHidden/>
                <w:sz w:val="24"/>
              </w:rPr>
              <w:fldChar w:fldCharType="end"/>
            </w:r>
          </w:hyperlink>
        </w:p>
        <w:p w14:paraId="5BC9F9C9" w14:textId="34BEB84F" w:rsidR="00880C1C" w:rsidRPr="001A2D59" w:rsidRDefault="00504EA5" w:rsidP="001A2D59">
          <w:pPr>
            <w:pStyle w:val="20"/>
            <w:tabs>
              <w:tab w:val="right" w:leader="dot" w:pos="8607"/>
            </w:tabs>
            <w:spacing w:line="440" w:lineRule="exact"/>
            <w:rPr>
              <w:rFonts w:ascii="Times New Roman" w:eastAsia="宋体" w:hAnsi="Times New Roman" w:cstheme="minorBidi"/>
              <w:noProof/>
              <w:kern w:val="2"/>
              <w:sz w:val="24"/>
            </w:rPr>
          </w:pPr>
          <w:hyperlink w:anchor="_Toc516556459" w:history="1">
            <w:r w:rsidR="00880C1C" w:rsidRPr="001A2D59">
              <w:rPr>
                <w:rStyle w:val="a7"/>
                <w:rFonts w:ascii="Times New Roman" w:eastAsia="宋体" w:hAnsi="Times New Roman"/>
                <w:noProof/>
                <w:sz w:val="24"/>
              </w:rPr>
              <w:t>1.2</w:t>
            </w:r>
            <w:r w:rsidR="00880C1C" w:rsidRPr="001A2D59">
              <w:rPr>
                <w:rStyle w:val="a7"/>
                <w:rFonts w:ascii="Times New Roman" w:eastAsia="宋体" w:hAnsi="Times New Roman"/>
                <w:noProof/>
                <w:sz w:val="24"/>
              </w:rPr>
              <w:t>秀丽线虫趋热行为研究情况</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_Toc516556459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5</w:t>
            </w:r>
            <w:r w:rsidR="00880C1C" w:rsidRPr="001A2D59">
              <w:rPr>
                <w:rFonts w:ascii="Times New Roman" w:eastAsia="宋体" w:hAnsi="Times New Roman"/>
                <w:noProof/>
                <w:webHidden/>
                <w:sz w:val="24"/>
              </w:rPr>
              <w:fldChar w:fldCharType="end"/>
            </w:r>
          </w:hyperlink>
        </w:p>
        <w:p w14:paraId="6E808AA1" w14:textId="1A014824" w:rsidR="00880C1C" w:rsidRPr="001A2D59" w:rsidRDefault="00504EA5" w:rsidP="001A2D59">
          <w:pPr>
            <w:pStyle w:val="10"/>
            <w:tabs>
              <w:tab w:val="right" w:leader="dot" w:pos="8607"/>
            </w:tabs>
            <w:spacing w:line="440" w:lineRule="exact"/>
            <w:rPr>
              <w:rFonts w:ascii="Times New Roman" w:eastAsia="宋体" w:hAnsi="Times New Roman" w:cstheme="minorBidi"/>
              <w:noProof/>
              <w:kern w:val="2"/>
              <w:sz w:val="24"/>
            </w:rPr>
          </w:pPr>
          <w:hyperlink w:anchor="_Toc516556460" w:history="1">
            <w:r w:rsidR="00880C1C" w:rsidRPr="001A2D59">
              <w:rPr>
                <w:rStyle w:val="a7"/>
                <w:rFonts w:ascii="Times New Roman" w:eastAsia="宋体" w:hAnsi="Times New Roman"/>
                <w:noProof/>
                <w:sz w:val="24"/>
              </w:rPr>
              <w:t>2.</w:t>
            </w:r>
            <w:r w:rsidR="00880C1C" w:rsidRPr="001A2D59">
              <w:rPr>
                <w:rStyle w:val="a7"/>
                <w:rFonts w:ascii="Times New Roman" w:eastAsia="宋体" w:hAnsi="Times New Roman"/>
                <w:noProof/>
                <w:sz w:val="24"/>
              </w:rPr>
              <w:t>实验设计与方法</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_Toc516556460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7</w:t>
            </w:r>
            <w:r w:rsidR="00880C1C" w:rsidRPr="001A2D59">
              <w:rPr>
                <w:rFonts w:ascii="Times New Roman" w:eastAsia="宋体" w:hAnsi="Times New Roman"/>
                <w:noProof/>
                <w:webHidden/>
                <w:sz w:val="24"/>
              </w:rPr>
              <w:fldChar w:fldCharType="end"/>
            </w:r>
          </w:hyperlink>
        </w:p>
        <w:p w14:paraId="545330EF" w14:textId="3488639B" w:rsidR="00880C1C" w:rsidRPr="001A2D59" w:rsidRDefault="00504EA5" w:rsidP="001A2D59">
          <w:pPr>
            <w:pStyle w:val="20"/>
            <w:tabs>
              <w:tab w:val="right" w:leader="dot" w:pos="8607"/>
            </w:tabs>
            <w:spacing w:line="440" w:lineRule="exact"/>
            <w:rPr>
              <w:rFonts w:ascii="Times New Roman" w:eastAsia="宋体" w:hAnsi="Times New Roman" w:cstheme="minorBidi"/>
              <w:noProof/>
              <w:kern w:val="2"/>
              <w:sz w:val="24"/>
            </w:rPr>
          </w:pPr>
          <w:hyperlink w:anchor="_Toc516556461" w:history="1">
            <w:r w:rsidR="00880C1C" w:rsidRPr="001A2D59">
              <w:rPr>
                <w:rStyle w:val="a7"/>
                <w:rFonts w:ascii="Times New Roman" w:eastAsia="宋体" w:hAnsi="Times New Roman"/>
                <w:noProof/>
                <w:sz w:val="24"/>
              </w:rPr>
              <w:t>2.1</w:t>
            </w:r>
            <w:r w:rsidR="00880C1C" w:rsidRPr="001A2D59">
              <w:rPr>
                <w:rStyle w:val="a7"/>
                <w:rFonts w:ascii="Times New Roman" w:eastAsia="宋体" w:hAnsi="Times New Roman"/>
                <w:noProof/>
                <w:sz w:val="24"/>
              </w:rPr>
              <w:t>温度梯度系统搭建及测试</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_Toc516556461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7</w:t>
            </w:r>
            <w:r w:rsidR="00880C1C" w:rsidRPr="001A2D59">
              <w:rPr>
                <w:rFonts w:ascii="Times New Roman" w:eastAsia="宋体" w:hAnsi="Times New Roman"/>
                <w:noProof/>
                <w:webHidden/>
                <w:sz w:val="24"/>
              </w:rPr>
              <w:fldChar w:fldCharType="end"/>
            </w:r>
          </w:hyperlink>
        </w:p>
        <w:p w14:paraId="168910C7" w14:textId="1CEB5E28"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2" w:history="1">
            <w:r w:rsidR="00880C1C" w:rsidRPr="001A2D59">
              <w:rPr>
                <w:rStyle w:val="a7"/>
                <w:rFonts w:ascii="Times New Roman" w:eastAsia="宋体" w:hAnsi="Times New Roman"/>
                <w:noProof/>
                <w:sz w:val="24"/>
              </w:rPr>
              <w:t>2.1.1</w:t>
            </w:r>
            <w:r w:rsidR="00880C1C" w:rsidRPr="001A2D59">
              <w:rPr>
                <w:rStyle w:val="a7"/>
                <w:rFonts w:ascii="Times New Roman" w:eastAsia="宋体" w:hAnsi="Times New Roman"/>
                <w:noProof/>
                <w:sz w:val="24"/>
              </w:rPr>
              <w:t>材料</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_Toc516556462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7</w:t>
            </w:r>
            <w:r w:rsidR="00880C1C" w:rsidRPr="001A2D59">
              <w:rPr>
                <w:rFonts w:ascii="Times New Roman" w:eastAsia="宋体" w:hAnsi="Times New Roman"/>
                <w:noProof/>
                <w:webHidden/>
                <w:sz w:val="24"/>
              </w:rPr>
              <w:fldChar w:fldCharType="end"/>
            </w:r>
          </w:hyperlink>
        </w:p>
        <w:p w14:paraId="23554E81" w14:textId="525417F3"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3" w:history="1">
            <w:r w:rsidR="00880C1C" w:rsidRPr="001A2D59">
              <w:rPr>
                <w:rStyle w:val="a7"/>
                <w:rFonts w:ascii="Times New Roman" w:eastAsia="宋体" w:hAnsi="Times New Roman"/>
                <w:noProof/>
                <w:sz w:val="24"/>
              </w:rPr>
              <w:t xml:space="preserve">2.1.2 </w:t>
            </w:r>
            <w:r w:rsidR="00880C1C" w:rsidRPr="001A2D59">
              <w:rPr>
                <w:rStyle w:val="a7"/>
                <w:rFonts w:ascii="Times New Roman" w:eastAsia="宋体" w:hAnsi="Times New Roman"/>
                <w:noProof/>
                <w:sz w:val="24"/>
              </w:rPr>
              <w:t>系统搭建</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_Toc516556463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7</w:t>
            </w:r>
            <w:r w:rsidR="00880C1C" w:rsidRPr="001A2D59">
              <w:rPr>
                <w:rFonts w:ascii="Times New Roman" w:eastAsia="宋体" w:hAnsi="Times New Roman"/>
                <w:noProof/>
                <w:webHidden/>
                <w:sz w:val="24"/>
              </w:rPr>
              <w:fldChar w:fldCharType="end"/>
            </w:r>
          </w:hyperlink>
        </w:p>
        <w:p w14:paraId="1AB164C9" w14:textId="2FA84135"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4" w:history="1">
            <w:r w:rsidR="00880C1C" w:rsidRPr="001A2D59">
              <w:rPr>
                <w:rStyle w:val="a7"/>
                <w:rFonts w:ascii="Times New Roman" w:eastAsia="宋体" w:hAnsi="Times New Roman"/>
                <w:noProof/>
                <w:sz w:val="24"/>
              </w:rPr>
              <w:t>2.1.3</w:t>
            </w:r>
            <w:r w:rsidR="00880C1C" w:rsidRPr="001A2D59">
              <w:rPr>
                <w:rStyle w:val="a7"/>
                <w:rFonts w:ascii="Times New Roman" w:eastAsia="宋体" w:hAnsi="Times New Roman"/>
                <w:noProof/>
                <w:sz w:val="24"/>
              </w:rPr>
              <w:t>系统测试</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_Toc516556464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9</w:t>
            </w:r>
            <w:r w:rsidR="00880C1C" w:rsidRPr="001A2D59">
              <w:rPr>
                <w:rFonts w:ascii="Times New Roman" w:eastAsia="宋体" w:hAnsi="Times New Roman"/>
                <w:noProof/>
                <w:webHidden/>
                <w:sz w:val="24"/>
              </w:rPr>
              <w:fldChar w:fldCharType="end"/>
            </w:r>
          </w:hyperlink>
        </w:p>
        <w:p w14:paraId="22743628" w14:textId="285143FB" w:rsidR="00880C1C" w:rsidRPr="001A2D59" w:rsidRDefault="00504EA5" w:rsidP="001A2D59">
          <w:pPr>
            <w:pStyle w:val="20"/>
            <w:tabs>
              <w:tab w:val="right" w:leader="dot" w:pos="8607"/>
            </w:tabs>
            <w:spacing w:line="440" w:lineRule="exact"/>
            <w:rPr>
              <w:rFonts w:ascii="Times New Roman" w:eastAsia="宋体" w:hAnsi="Times New Roman" w:cstheme="minorBidi"/>
              <w:noProof/>
              <w:kern w:val="2"/>
              <w:sz w:val="24"/>
            </w:rPr>
          </w:pPr>
          <w:hyperlink w:anchor="_Toc516556465" w:history="1">
            <w:r w:rsidR="00880C1C" w:rsidRPr="001A2D59">
              <w:rPr>
                <w:rStyle w:val="a7"/>
                <w:rFonts w:ascii="Times New Roman" w:eastAsia="宋体" w:hAnsi="Times New Roman"/>
                <w:noProof/>
                <w:sz w:val="24"/>
              </w:rPr>
              <w:t>2.2</w:t>
            </w:r>
            <w:r w:rsidR="00880C1C" w:rsidRPr="001A2D59">
              <w:rPr>
                <w:rStyle w:val="a7"/>
                <w:rFonts w:ascii="Times New Roman" w:eastAsia="宋体" w:hAnsi="Times New Roman"/>
                <w:noProof/>
                <w:sz w:val="24"/>
              </w:rPr>
              <w:t>实验方法及流程</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_Toc516556465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11</w:t>
            </w:r>
            <w:r w:rsidR="00880C1C" w:rsidRPr="001A2D59">
              <w:rPr>
                <w:rFonts w:ascii="Times New Roman" w:eastAsia="宋体" w:hAnsi="Times New Roman"/>
                <w:noProof/>
                <w:webHidden/>
                <w:sz w:val="24"/>
              </w:rPr>
              <w:fldChar w:fldCharType="end"/>
            </w:r>
          </w:hyperlink>
        </w:p>
        <w:p w14:paraId="5F4E6CC7" w14:textId="1B01687F"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6" w:history="1">
            <w:r w:rsidR="00880C1C" w:rsidRPr="001A2D59">
              <w:rPr>
                <w:rStyle w:val="a7"/>
                <w:rFonts w:ascii="Times New Roman" w:eastAsia="宋体" w:hAnsi="Times New Roman"/>
                <w:noProof/>
                <w:sz w:val="24"/>
              </w:rPr>
              <w:t>2.2.1</w:t>
            </w:r>
            <w:r w:rsidR="00880C1C" w:rsidRPr="001A2D59">
              <w:rPr>
                <w:rStyle w:val="a7"/>
                <w:rFonts w:ascii="Times New Roman" w:eastAsia="宋体" w:hAnsi="Times New Roman"/>
                <w:noProof/>
                <w:sz w:val="24"/>
              </w:rPr>
              <w:t>配制培养基及试剂</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_Toc516556466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11</w:t>
            </w:r>
            <w:r w:rsidR="00880C1C" w:rsidRPr="001A2D59">
              <w:rPr>
                <w:rFonts w:ascii="Times New Roman" w:eastAsia="宋体" w:hAnsi="Times New Roman"/>
                <w:noProof/>
                <w:webHidden/>
                <w:sz w:val="24"/>
              </w:rPr>
              <w:fldChar w:fldCharType="end"/>
            </w:r>
          </w:hyperlink>
        </w:p>
        <w:p w14:paraId="5EAFFCBC" w14:textId="01FC67F4"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7" w:history="1">
            <w:r w:rsidR="00880C1C" w:rsidRPr="001A2D59">
              <w:rPr>
                <w:rStyle w:val="a7"/>
                <w:rFonts w:ascii="Times New Roman" w:eastAsia="宋体" w:hAnsi="Times New Roman"/>
                <w:noProof/>
                <w:sz w:val="24"/>
              </w:rPr>
              <w:t>2.2.2</w:t>
            </w:r>
            <w:r w:rsidR="00880C1C" w:rsidRPr="001A2D59">
              <w:rPr>
                <w:rStyle w:val="a7"/>
                <w:rFonts w:ascii="Times New Roman" w:eastAsia="宋体" w:hAnsi="Times New Roman"/>
                <w:noProof/>
                <w:sz w:val="24"/>
              </w:rPr>
              <w:t>线虫同步化处理</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_Toc516556467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12</w:t>
            </w:r>
            <w:r w:rsidR="00880C1C" w:rsidRPr="001A2D59">
              <w:rPr>
                <w:rFonts w:ascii="Times New Roman" w:eastAsia="宋体" w:hAnsi="Times New Roman"/>
                <w:noProof/>
                <w:webHidden/>
                <w:sz w:val="24"/>
              </w:rPr>
              <w:fldChar w:fldCharType="end"/>
            </w:r>
          </w:hyperlink>
        </w:p>
        <w:p w14:paraId="207FAE76" w14:textId="09A641D7"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8" w:history="1">
            <w:r w:rsidR="00880C1C" w:rsidRPr="001A2D59">
              <w:rPr>
                <w:rStyle w:val="a7"/>
                <w:rFonts w:ascii="Times New Roman" w:eastAsia="宋体" w:hAnsi="Times New Roman"/>
                <w:noProof/>
                <w:sz w:val="24"/>
              </w:rPr>
              <w:t>2.2.3</w:t>
            </w:r>
            <w:r w:rsidR="00880C1C" w:rsidRPr="001A2D59">
              <w:rPr>
                <w:rStyle w:val="a7"/>
                <w:rFonts w:ascii="Times New Roman" w:eastAsia="宋体" w:hAnsi="Times New Roman"/>
                <w:noProof/>
                <w:sz w:val="24"/>
              </w:rPr>
              <w:t>配制实验用的胶板</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_Toc516556468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12</w:t>
            </w:r>
            <w:r w:rsidR="00880C1C" w:rsidRPr="001A2D59">
              <w:rPr>
                <w:rFonts w:ascii="Times New Roman" w:eastAsia="宋体" w:hAnsi="Times New Roman"/>
                <w:noProof/>
                <w:webHidden/>
                <w:sz w:val="24"/>
              </w:rPr>
              <w:fldChar w:fldCharType="end"/>
            </w:r>
          </w:hyperlink>
        </w:p>
        <w:p w14:paraId="5D54A980" w14:textId="74474008"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69" w:history="1">
            <w:r w:rsidR="00880C1C" w:rsidRPr="001A2D59">
              <w:rPr>
                <w:rStyle w:val="a7"/>
                <w:rFonts w:ascii="Times New Roman" w:eastAsia="宋体" w:hAnsi="Times New Roman"/>
                <w:noProof/>
                <w:sz w:val="24"/>
              </w:rPr>
              <w:t>2.2.4</w:t>
            </w:r>
            <w:r w:rsidR="00880C1C" w:rsidRPr="001A2D59">
              <w:rPr>
                <w:rStyle w:val="a7"/>
                <w:rFonts w:ascii="Times New Roman" w:eastAsia="宋体" w:hAnsi="Times New Roman"/>
                <w:noProof/>
                <w:sz w:val="24"/>
              </w:rPr>
              <w:t>实验方法</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_Toc516556469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13</w:t>
            </w:r>
            <w:r w:rsidR="00880C1C" w:rsidRPr="001A2D59">
              <w:rPr>
                <w:rFonts w:ascii="Times New Roman" w:eastAsia="宋体" w:hAnsi="Times New Roman"/>
                <w:noProof/>
                <w:webHidden/>
                <w:sz w:val="24"/>
              </w:rPr>
              <w:fldChar w:fldCharType="end"/>
            </w:r>
          </w:hyperlink>
        </w:p>
        <w:p w14:paraId="13F77C07" w14:textId="31C321EC" w:rsidR="00880C1C" w:rsidRPr="001A2D59" w:rsidRDefault="00504EA5" w:rsidP="001A2D59">
          <w:pPr>
            <w:pStyle w:val="10"/>
            <w:tabs>
              <w:tab w:val="right" w:leader="dot" w:pos="8607"/>
            </w:tabs>
            <w:spacing w:line="440" w:lineRule="exact"/>
            <w:rPr>
              <w:rFonts w:ascii="Times New Roman" w:eastAsia="宋体" w:hAnsi="Times New Roman" w:cstheme="minorBidi"/>
              <w:noProof/>
              <w:kern w:val="2"/>
              <w:sz w:val="24"/>
            </w:rPr>
          </w:pPr>
          <w:hyperlink w:anchor="_Toc516556470" w:history="1">
            <w:r w:rsidR="00880C1C" w:rsidRPr="001A2D59">
              <w:rPr>
                <w:rStyle w:val="a7"/>
                <w:rFonts w:ascii="Times New Roman" w:eastAsia="宋体" w:hAnsi="Times New Roman"/>
                <w:noProof/>
                <w:sz w:val="24"/>
                <w:shd w:val="clear" w:color="auto" w:fill="FFFFFF"/>
              </w:rPr>
              <w:t>3.</w:t>
            </w:r>
            <w:r w:rsidR="00880C1C" w:rsidRPr="001A2D59">
              <w:rPr>
                <w:rStyle w:val="a7"/>
                <w:rFonts w:ascii="Times New Roman" w:eastAsia="宋体" w:hAnsi="Times New Roman"/>
                <w:noProof/>
                <w:sz w:val="24"/>
                <w:shd w:val="clear" w:color="auto" w:fill="FFFFFF"/>
              </w:rPr>
              <w:t>实验结果及分析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_Toc516556470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16</w:t>
            </w:r>
            <w:r w:rsidR="00880C1C" w:rsidRPr="001A2D59">
              <w:rPr>
                <w:rFonts w:ascii="Times New Roman" w:eastAsia="宋体" w:hAnsi="Times New Roman"/>
                <w:noProof/>
                <w:webHidden/>
                <w:sz w:val="24"/>
              </w:rPr>
              <w:fldChar w:fldCharType="end"/>
            </w:r>
          </w:hyperlink>
        </w:p>
        <w:p w14:paraId="185DDAEF" w14:textId="61F5D902" w:rsidR="00880C1C" w:rsidRPr="001A2D59" w:rsidRDefault="00504EA5" w:rsidP="001A2D59">
          <w:pPr>
            <w:pStyle w:val="20"/>
            <w:tabs>
              <w:tab w:val="right" w:leader="dot" w:pos="8607"/>
            </w:tabs>
            <w:spacing w:line="440" w:lineRule="exact"/>
            <w:rPr>
              <w:rFonts w:ascii="Times New Roman" w:eastAsia="宋体" w:hAnsi="Times New Roman" w:cstheme="minorBidi"/>
              <w:noProof/>
              <w:kern w:val="2"/>
              <w:sz w:val="24"/>
            </w:rPr>
          </w:pPr>
          <w:hyperlink w:anchor="_Toc516556471" w:history="1">
            <w:r w:rsidR="00880C1C" w:rsidRPr="001A2D59">
              <w:rPr>
                <w:rStyle w:val="a7"/>
                <w:rFonts w:ascii="Times New Roman" w:eastAsia="宋体" w:hAnsi="Times New Roman"/>
                <w:noProof/>
                <w:sz w:val="24"/>
                <w:shd w:val="clear" w:color="auto" w:fill="FFFFFF"/>
              </w:rPr>
              <w:t>3.1</w:t>
            </w:r>
            <w:r w:rsidR="00880C1C" w:rsidRPr="001A2D59">
              <w:rPr>
                <w:rStyle w:val="a7"/>
                <w:rFonts w:ascii="Times New Roman" w:eastAsia="宋体" w:hAnsi="Times New Roman"/>
                <w:noProof/>
                <w:sz w:val="24"/>
                <w:shd w:val="clear" w:color="auto" w:fill="FFFFFF"/>
              </w:rPr>
              <w:t>线虫运动轨迹分析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_Toc516556471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16</w:t>
            </w:r>
            <w:r w:rsidR="00880C1C" w:rsidRPr="001A2D59">
              <w:rPr>
                <w:rFonts w:ascii="Times New Roman" w:eastAsia="宋体" w:hAnsi="Times New Roman"/>
                <w:noProof/>
                <w:webHidden/>
                <w:sz w:val="24"/>
              </w:rPr>
              <w:fldChar w:fldCharType="end"/>
            </w:r>
          </w:hyperlink>
        </w:p>
        <w:p w14:paraId="63A4B3C0" w14:textId="35E36EAD"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72" w:history="1">
            <w:r w:rsidR="00880C1C" w:rsidRPr="001A2D59">
              <w:rPr>
                <w:rStyle w:val="a7"/>
                <w:rFonts w:ascii="Times New Roman" w:eastAsia="宋体" w:hAnsi="Times New Roman"/>
                <w:noProof/>
                <w:sz w:val="24"/>
                <w:shd w:val="clear" w:color="auto" w:fill="FFFFFF"/>
              </w:rPr>
              <w:t>3.1.1</w:t>
            </w:r>
            <w:r w:rsidR="00880C1C" w:rsidRPr="001A2D59">
              <w:rPr>
                <w:rStyle w:val="a7"/>
                <w:rFonts w:ascii="Times New Roman" w:eastAsia="宋体" w:hAnsi="Times New Roman"/>
                <w:noProof/>
                <w:sz w:val="24"/>
                <w:shd w:val="clear" w:color="auto" w:fill="FFFFFF"/>
              </w:rPr>
              <w:t>线虫运动轨迹分析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_Toc516556472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16</w:t>
            </w:r>
            <w:r w:rsidR="00880C1C" w:rsidRPr="001A2D59">
              <w:rPr>
                <w:rFonts w:ascii="Times New Roman" w:eastAsia="宋体" w:hAnsi="Times New Roman"/>
                <w:noProof/>
                <w:webHidden/>
                <w:sz w:val="24"/>
              </w:rPr>
              <w:fldChar w:fldCharType="end"/>
            </w:r>
          </w:hyperlink>
        </w:p>
        <w:p w14:paraId="4090BE0B" w14:textId="004F214F"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73" w:history="1">
            <w:r w:rsidR="00880C1C" w:rsidRPr="001A2D59">
              <w:rPr>
                <w:rStyle w:val="a7"/>
                <w:rFonts w:ascii="Times New Roman" w:eastAsia="宋体" w:hAnsi="Times New Roman"/>
                <w:noProof/>
                <w:sz w:val="24"/>
                <w:shd w:val="clear" w:color="auto" w:fill="FFFFFF"/>
              </w:rPr>
              <w:t>3.1.2</w:t>
            </w:r>
            <w:r w:rsidR="00880C1C" w:rsidRPr="001A2D59">
              <w:rPr>
                <w:rStyle w:val="a7"/>
                <w:rFonts w:ascii="Times New Roman" w:eastAsia="宋体" w:hAnsi="Times New Roman"/>
                <w:noProof/>
                <w:sz w:val="24"/>
                <w:shd w:val="clear" w:color="auto" w:fill="FFFFFF"/>
              </w:rPr>
              <w:t>线虫爬行指数分析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_Toc516556473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17</w:t>
            </w:r>
            <w:r w:rsidR="00880C1C" w:rsidRPr="001A2D59">
              <w:rPr>
                <w:rFonts w:ascii="Times New Roman" w:eastAsia="宋体" w:hAnsi="Times New Roman"/>
                <w:noProof/>
                <w:webHidden/>
                <w:sz w:val="24"/>
              </w:rPr>
              <w:fldChar w:fldCharType="end"/>
            </w:r>
          </w:hyperlink>
        </w:p>
        <w:p w14:paraId="0BD7780D" w14:textId="5DE6B2D1"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74" w:history="1">
            <w:r w:rsidR="00880C1C" w:rsidRPr="001A2D59">
              <w:rPr>
                <w:rStyle w:val="a7"/>
                <w:rFonts w:ascii="Times New Roman" w:eastAsia="宋体" w:hAnsi="Times New Roman"/>
                <w:noProof/>
                <w:sz w:val="24"/>
                <w:shd w:val="clear" w:color="auto" w:fill="FFFFFF"/>
              </w:rPr>
              <w:t>3.1.3</w:t>
            </w:r>
            <w:r w:rsidR="00880C1C" w:rsidRPr="001A2D59">
              <w:rPr>
                <w:rStyle w:val="a7"/>
                <w:rFonts w:ascii="Times New Roman" w:eastAsia="宋体" w:hAnsi="Times New Roman"/>
                <w:noProof/>
                <w:sz w:val="24"/>
                <w:shd w:val="clear" w:color="auto" w:fill="FFFFFF"/>
              </w:rPr>
              <w:t>线虫爬行中的大幅度转向数量分析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_Toc516556474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18</w:t>
            </w:r>
            <w:r w:rsidR="00880C1C" w:rsidRPr="001A2D59">
              <w:rPr>
                <w:rFonts w:ascii="Times New Roman" w:eastAsia="宋体" w:hAnsi="Times New Roman"/>
                <w:noProof/>
                <w:webHidden/>
                <w:sz w:val="24"/>
              </w:rPr>
              <w:fldChar w:fldCharType="end"/>
            </w:r>
          </w:hyperlink>
        </w:p>
        <w:p w14:paraId="64254C35" w14:textId="62E14956"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75" w:history="1">
            <w:r w:rsidR="00880C1C" w:rsidRPr="001A2D59">
              <w:rPr>
                <w:rStyle w:val="a7"/>
                <w:rFonts w:ascii="Times New Roman" w:eastAsia="宋体" w:hAnsi="Times New Roman"/>
                <w:noProof/>
                <w:sz w:val="24"/>
                <w:shd w:val="clear" w:color="auto" w:fill="FFFFFF"/>
              </w:rPr>
              <w:t>3.1.4</w:t>
            </w:r>
            <w:r w:rsidR="00880C1C" w:rsidRPr="001A2D59">
              <w:rPr>
                <w:rStyle w:val="a7"/>
                <w:rFonts w:ascii="Times New Roman" w:eastAsia="宋体" w:hAnsi="Times New Roman"/>
                <w:noProof/>
                <w:sz w:val="24"/>
                <w:shd w:val="clear" w:color="auto" w:fill="FFFFFF"/>
              </w:rPr>
              <w:t>线虫爬行步长分析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_Toc516556475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18</w:t>
            </w:r>
            <w:r w:rsidR="00880C1C" w:rsidRPr="001A2D59">
              <w:rPr>
                <w:rFonts w:ascii="Times New Roman" w:eastAsia="宋体" w:hAnsi="Times New Roman"/>
                <w:noProof/>
                <w:webHidden/>
                <w:sz w:val="24"/>
              </w:rPr>
              <w:fldChar w:fldCharType="end"/>
            </w:r>
          </w:hyperlink>
        </w:p>
        <w:p w14:paraId="05E98405" w14:textId="376935D0" w:rsidR="00880C1C" w:rsidRPr="001A2D59" w:rsidRDefault="00504EA5" w:rsidP="001A2D59">
          <w:pPr>
            <w:pStyle w:val="30"/>
            <w:tabs>
              <w:tab w:val="right" w:leader="dot" w:pos="8607"/>
            </w:tabs>
            <w:spacing w:line="440" w:lineRule="exact"/>
            <w:rPr>
              <w:rFonts w:ascii="Times New Roman" w:eastAsia="宋体" w:hAnsi="Times New Roman" w:cstheme="minorBidi"/>
              <w:noProof/>
              <w:kern w:val="2"/>
              <w:sz w:val="24"/>
            </w:rPr>
          </w:pPr>
          <w:hyperlink w:anchor="_Toc516556476" w:history="1">
            <w:r w:rsidR="00880C1C" w:rsidRPr="001A2D59">
              <w:rPr>
                <w:rStyle w:val="a7"/>
                <w:rFonts w:ascii="Times New Roman" w:eastAsia="宋体" w:hAnsi="Times New Roman" w:cstheme="majorBidi"/>
                <w:noProof/>
                <w:sz w:val="24"/>
                <w:shd w:val="clear" w:color="auto" w:fill="FFFFFF"/>
              </w:rPr>
              <w:t>3.1.5</w:t>
            </w:r>
            <w:r w:rsidR="00880C1C" w:rsidRPr="001A2D59">
              <w:rPr>
                <w:rStyle w:val="a7"/>
                <w:rFonts w:ascii="Times New Roman" w:eastAsia="宋体" w:hAnsi="Times New Roman" w:cstheme="majorBidi"/>
                <w:noProof/>
                <w:sz w:val="24"/>
                <w:shd w:val="clear" w:color="auto" w:fill="FFFFFF"/>
              </w:rPr>
              <w:t>线虫爬行速度分析</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_Toc516556476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19</w:t>
            </w:r>
            <w:r w:rsidR="00880C1C" w:rsidRPr="001A2D59">
              <w:rPr>
                <w:rFonts w:ascii="Times New Roman" w:eastAsia="宋体" w:hAnsi="Times New Roman"/>
                <w:noProof/>
                <w:webHidden/>
                <w:sz w:val="24"/>
              </w:rPr>
              <w:fldChar w:fldCharType="end"/>
            </w:r>
          </w:hyperlink>
        </w:p>
        <w:p w14:paraId="6A7A6378" w14:textId="3926CB06" w:rsidR="00880C1C" w:rsidRPr="001A2D59" w:rsidRDefault="00504EA5" w:rsidP="001A2D59">
          <w:pPr>
            <w:pStyle w:val="20"/>
            <w:tabs>
              <w:tab w:val="right" w:leader="dot" w:pos="8607"/>
            </w:tabs>
            <w:spacing w:line="440" w:lineRule="exact"/>
            <w:rPr>
              <w:rFonts w:ascii="Times New Roman" w:eastAsia="宋体" w:hAnsi="Times New Roman" w:cstheme="minorBidi"/>
              <w:noProof/>
              <w:kern w:val="2"/>
              <w:sz w:val="24"/>
            </w:rPr>
          </w:pPr>
          <w:hyperlink w:anchor="_Toc516556477" w:history="1">
            <w:r w:rsidR="00880C1C" w:rsidRPr="001A2D59">
              <w:rPr>
                <w:rStyle w:val="a7"/>
                <w:rFonts w:ascii="Times New Roman" w:eastAsia="宋体" w:hAnsi="Times New Roman"/>
                <w:noProof/>
                <w:sz w:val="24"/>
                <w:shd w:val="clear" w:color="auto" w:fill="FFFFFF"/>
              </w:rPr>
              <w:t xml:space="preserve">3.2 </w:t>
            </w:r>
            <w:r w:rsidR="00880C1C" w:rsidRPr="001A2D59">
              <w:rPr>
                <w:rStyle w:val="a7"/>
                <w:rFonts w:ascii="Times New Roman" w:eastAsia="宋体" w:hAnsi="Times New Roman"/>
                <w:noProof/>
                <w:sz w:val="24"/>
                <w:shd w:val="clear" w:color="auto" w:fill="FFFFFF"/>
              </w:rPr>
              <w:t>讨论</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_Toc516556477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20</w:t>
            </w:r>
            <w:r w:rsidR="00880C1C" w:rsidRPr="001A2D59">
              <w:rPr>
                <w:rFonts w:ascii="Times New Roman" w:eastAsia="宋体" w:hAnsi="Times New Roman"/>
                <w:noProof/>
                <w:webHidden/>
                <w:sz w:val="24"/>
              </w:rPr>
              <w:fldChar w:fldCharType="end"/>
            </w:r>
          </w:hyperlink>
        </w:p>
        <w:p w14:paraId="7446E083" w14:textId="72FA67D0" w:rsidR="00880C1C" w:rsidRPr="001A2D59" w:rsidRDefault="00504EA5" w:rsidP="001A2D59">
          <w:pPr>
            <w:pStyle w:val="10"/>
            <w:tabs>
              <w:tab w:val="right" w:leader="dot" w:pos="8607"/>
            </w:tabs>
            <w:spacing w:line="440" w:lineRule="exact"/>
            <w:rPr>
              <w:rFonts w:ascii="Times New Roman" w:eastAsia="宋体" w:hAnsi="Times New Roman" w:cstheme="minorBidi"/>
              <w:noProof/>
              <w:kern w:val="2"/>
              <w:sz w:val="24"/>
            </w:rPr>
          </w:pPr>
          <w:hyperlink w:anchor="_Toc516556478" w:history="1">
            <w:r w:rsidR="00880C1C" w:rsidRPr="001A2D59">
              <w:rPr>
                <w:rStyle w:val="a7"/>
                <w:rFonts w:ascii="Times New Roman" w:eastAsia="宋体" w:hAnsi="Times New Roman"/>
                <w:noProof/>
                <w:sz w:val="24"/>
                <w:shd w:val="clear" w:color="auto" w:fill="FFFFFF"/>
              </w:rPr>
              <w:t>4.</w:t>
            </w:r>
            <w:r w:rsidR="00880C1C" w:rsidRPr="001A2D59">
              <w:rPr>
                <w:rStyle w:val="a7"/>
                <w:rFonts w:ascii="Times New Roman" w:eastAsia="宋体" w:hAnsi="Times New Roman"/>
                <w:noProof/>
                <w:sz w:val="24"/>
                <w:shd w:val="clear" w:color="auto" w:fill="FFFFFF"/>
              </w:rPr>
              <w:t>总结及展望</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_Toc516556478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24</w:t>
            </w:r>
            <w:r w:rsidR="00880C1C" w:rsidRPr="001A2D59">
              <w:rPr>
                <w:rFonts w:ascii="Times New Roman" w:eastAsia="宋体" w:hAnsi="Times New Roman"/>
                <w:noProof/>
                <w:webHidden/>
                <w:sz w:val="24"/>
              </w:rPr>
              <w:fldChar w:fldCharType="end"/>
            </w:r>
          </w:hyperlink>
        </w:p>
        <w:p w14:paraId="5E1FED56" w14:textId="032452A6" w:rsidR="00880C1C" w:rsidRPr="001A2D59" w:rsidRDefault="00504EA5" w:rsidP="001A2D59">
          <w:pPr>
            <w:pStyle w:val="10"/>
            <w:tabs>
              <w:tab w:val="right" w:leader="dot" w:pos="8607"/>
            </w:tabs>
            <w:spacing w:line="440" w:lineRule="exact"/>
            <w:rPr>
              <w:rFonts w:ascii="Times New Roman" w:eastAsia="宋体" w:hAnsi="Times New Roman" w:cstheme="minorBidi"/>
              <w:noProof/>
              <w:kern w:val="2"/>
              <w:sz w:val="24"/>
            </w:rPr>
          </w:pPr>
          <w:hyperlink w:anchor="_Toc516556479" w:history="1">
            <w:r w:rsidR="00880C1C" w:rsidRPr="001A2D59">
              <w:rPr>
                <w:rStyle w:val="a7"/>
                <w:rFonts w:ascii="Times New Roman" w:eastAsia="宋体" w:hAnsi="Times New Roman"/>
                <w:noProof/>
                <w:sz w:val="24"/>
              </w:rPr>
              <w:t>参考文献：</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_Toc516556479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25</w:t>
            </w:r>
            <w:r w:rsidR="00880C1C" w:rsidRPr="001A2D59">
              <w:rPr>
                <w:rFonts w:ascii="Times New Roman" w:eastAsia="宋体" w:hAnsi="Times New Roman"/>
                <w:noProof/>
                <w:webHidden/>
                <w:sz w:val="24"/>
              </w:rPr>
              <w:fldChar w:fldCharType="end"/>
            </w:r>
          </w:hyperlink>
        </w:p>
        <w:p w14:paraId="09E0DDE1" w14:textId="00A63F5D" w:rsidR="00880C1C" w:rsidRPr="001A2D59" w:rsidRDefault="00504EA5" w:rsidP="001A2D59">
          <w:pPr>
            <w:pStyle w:val="10"/>
            <w:tabs>
              <w:tab w:val="right" w:leader="dot" w:pos="8607"/>
            </w:tabs>
            <w:spacing w:line="440" w:lineRule="exact"/>
            <w:rPr>
              <w:rFonts w:ascii="Times New Roman" w:eastAsia="宋体" w:hAnsi="Times New Roman" w:cstheme="minorBidi"/>
              <w:noProof/>
              <w:kern w:val="2"/>
              <w:sz w:val="24"/>
            </w:rPr>
          </w:pPr>
          <w:hyperlink w:anchor="_Toc516556480" w:history="1">
            <w:r w:rsidR="00880C1C" w:rsidRPr="001A2D59">
              <w:rPr>
                <w:rStyle w:val="a7"/>
                <w:rFonts w:ascii="Times New Roman" w:eastAsia="宋体" w:hAnsi="Times New Roman"/>
                <w:noProof/>
                <w:sz w:val="24"/>
                <w:shd w:val="clear" w:color="auto" w:fill="FFFFFF"/>
              </w:rPr>
              <w:t>致谢</w:t>
            </w:r>
            <w:r w:rsidR="00880C1C" w:rsidRPr="001A2D59">
              <w:rPr>
                <w:rFonts w:ascii="Times New Roman" w:eastAsia="宋体" w:hAnsi="Times New Roman"/>
                <w:noProof/>
                <w:webHidden/>
                <w:sz w:val="24"/>
              </w:rPr>
              <w:tab/>
            </w:r>
            <w:r w:rsidR="00880C1C" w:rsidRPr="001A2D59">
              <w:rPr>
                <w:rFonts w:ascii="Times New Roman" w:eastAsia="宋体" w:hAnsi="Times New Roman"/>
                <w:noProof/>
                <w:webHidden/>
                <w:sz w:val="24"/>
              </w:rPr>
              <w:fldChar w:fldCharType="begin"/>
            </w:r>
            <w:r w:rsidR="00880C1C" w:rsidRPr="001A2D59">
              <w:rPr>
                <w:rFonts w:ascii="Times New Roman" w:eastAsia="宋体" w:hAnsi="Times New Roman"/>
                <w:noProof/>
                <w:webHidden/>
                <w:sz w:val="24"/>
              </w:rPr>
              <w:instrText xml:space="preserve"> PAGEREF _Toc516556480 \h </w:instrText>
            </w:r>
            <w:r w:rsidR="00880C1C" w:rsidRPr="001A2D59">
              <w:rPr>
                <w:rFonts w:ascii="Times New Roman" w:eastAsia="宋体" w:hAnsi="Times New Roman"/>
                <w:noProof/>
                <w:webHidden/>
                <w:sz w:val="24"/>
              </w:rPr>
            </w:r>
            <w:r w:rsidR="00880C1C" w:rsidRPr="001A2D59">
              <w:rPr>
                <w:rFonts w:ascii="Times New Roman" w:eastAsia="宋体" w:hAnsi="Times New Roman"/>
                <w:noProof/>
                <w:webHidden/>
                <w:sz w:val="24"/>
              </w:rPr>
              <w:fldChar w:fldCharType="separate"/>
            </w:r>
            <w:r w:rsidR="00F47DE0">
              <w:rPr>
                <w:rFonts w:ascii="Times New Roman" w:eastAsia="宋体" w:hAnsi="Times New Roman"/>
                <w:noProof/>
                <w:webHidden/>
                <w:sz w:val="24"/>
              </w:rPr>
              <w:t>28</w:t>
            </w:r>
            <w:r w:rsidR="00880C1C" w:rsidRPr="001A2D59">
              <w:rPr>
                <w:rFonts w:ascii="Times New Roman" w:eastAsia="宋体" w:hAnsi="Times New Roman"/>
                <w:noProof/>
                <w:webHidden/>
                <w:sz w:val="24"/>
              </w:rPr>
              <w:fldChar w:fldCharType="end"/>
            </w:r>
          </w:hyperlink>
        </w:p>
        <w:p w14:paraId="50AF1CE5" w14:textId="0D7E3DB2" w:rsidR="00670B37" w:rsidRPr="00111F89" w:rsidRDefault="00670B37" w:rsidP="001A2D59">
          <w:pPr>
            <w:spacing w:line="440" w:lineRule="exact"/>
            <w:rPr>
              <w:rFonts w:ascii="宋体" w:eastAsia="宋体" w:hAnsi="宋体"/>
              <w:sz w:val="24"/>
              <w:szCs w:val="24"/>
            </w:rPr>
          </w:pPr>
          <w:r w:rsidRPr="001A2D59">
            <w:rPr>
              <w:rFonts w:ascii="Times New Roman" w:eastAsia="宋体" w:hAnsi="Times New Roman"/>
              <w:bCs/>
              <w:sz w:val="24"/>
              <w:szCs w:val="24"/>
              <w:lang w:val="zh-CN"/>
            </w:rPr>
            <w:fldChar w:fldCharType="end"/>
          </w:r>
        </w:p>
      </w:sdtContent>
    </w:sdt>
    <w:p w14:paraId="68F46C75" w14:textId="77777777" w:rsidR="00670B37" w:rsidRPr="00111F89" w:rsidRDefault="00670B37" w:rsidP="00111F89">
      <w:pPr>
        <w:spacing w:line="440" w:lineRule="exact"/>
        <w:rPr>
          <w:rFonts w:ascii="宋体" w:eastAsia="宋体" w:hAnsi="宋体"/>
          <w:sz w:val="24"/>
          <w:szCs w:val="24"/>
        </w:rPr>
      </w:pPr>
    </w:p>
    <w:p w14:paraId="03F1BA98" w14:textId="77777777" w:rsidR="00D3597E" w:rsidRPr="00111F89" w:rsidRDefault="00D3597E" w:rsidP="00111F89">
      <w:pPr>
        <w:spacing w:line="440" w:lineRule="exact"/>
        <w:rPr>
          <w:rFonts w:ascii="宋体" w:eastAsia="宋体" w:hAnsi="宋体"/>
          <w:sz w:val="24"/>
          <w:szCs w:val="24"/>
        </w:rPr>
      </w:pPr>
    </w:p>
    <w:p w14:paraId="6B9016E2" w14:textId="77777777" w:rsidR="00D3597E" w:rsidRDefault="00D3597E" w:rsidP="00111F89">
      <w:pPr>
        <w:spacing w:line="440" w:lineRule="exact"/>
        <w:rPr>
          <w:rFonts w:ascii="宋体" w:eastAsia="宋体" w:hAnsi="宋体"/>
          <w:sz w:val="24"/>
          <w:szCs w:val="24"/>
        </w:rPr>
      </w:pPr>
    </w:p>
    <w:p w14:paraId="11CAC8C0" w14:textId="01C28794" w:rsidR="00111F89" w:rsidRDefault="001A2D59" w:rsidP="001A2D59">
      <w:pPr>
        <w:tabs>
          <w:tab w:val="left" w:pos="4938"/>
        </w:tabs>
        <w:spacing w:line="440" w:lineRule="exact"/>
        <w:rPr>
          <w:rFonts w:ascii="宋体" w:eastAsia="宋体" w:hAnsi="宋体"/>
          <w:sz w:val="24"/>
          <w:szCs w:val="24"/>
        </w:rPr>
      </w:pPr>
      <w:r>
        <w:rPr>
          <w:rFonts w:ascii="宋体" w:eastAsia="宋体" w:hAnsi="宋体"/>
          <w:sz w:val="24"/>
          <w:szCs w:val="24"/>
        </w:rPr>
        <w:tab/>
      </w:r>
    </w:p>
    <w:p w14:paraId="2B842FEA" w14:textId="77777777" w:rsidR="00111F89" w:rsidRDefault="00111F89" w:rsidP="00111F89">
      <w:pPr>
        <w:spacing w:line="440" w:lineRule="exact"/>
        <w:rPr>
          <w:rFonts w:ascii="宋体" w:eastAsia="宋体" w:hAnsi="宋体"/>
          <w:sz w:val="24"/>
          <w:szCs w:val="24"/>
        </w:rPr>
      </w:pPr>
    </w:p>
    <w:p w14:paraId="092EE666" w14:textId="77777777" w:rsidR="00111F89" w:rsidRDefault="00111F89" w:rsidP="00111F89">
      <w:pPr>
        <w:spacing w:line="440" w:lineRule="exact"/>
        <w:rPr>
          <w:rFonts w:ascii="宋体" w:eastAsia="宋体" w:hAnsi="宋体"/>
          <w:sz w:val="24"/>
          <w:szCs w:val="24"/>
        </w:rPr>
      </w:pPr>
    </w:p>
    <w:p w14:paraId="674987FB" w14:textId="77777777" w:rsidR="00111F89" w:rsidRDefault="00111F89" w:rsidP="00111F89">
      <w:pPr>
        <w:spacing w:line="440" w:lineRule="exact"/>
        <w:rPr>
          <w:rFonts w:ascii="宋体" w:eastAsia="宋体" w:hAnsi="宋体"/>
          <w:sz w:val="24"/>
          <w:szCs w:val="24"/>
        </w:rPr>
      </w:pPr>
    </w:p>
    <w:p w14:paraId="0AF2997B" w14:textId="77777777" w:rsidR="00111F89" w:rsidRDefault="00111F89" w:rsidP="00111F89">
      <w:pPr>
        <w:spacing w:line="440" w:lineRule="exact"/>
        <w:rPr>
          <w:rFonts w:ascii="宋体" w:eastAsia="宋体" w:hAnsi="宋体"/>
          <w:sz w:val="24"/>
          <w:szCs w:val="24"/>
        </w:rPr>
      </w:pPr>
    </w:p>
    <w:p w14:paraId="17F6A960" w14:textId="77777777" w:rsidR="00111F89" w:rsidRDefault="00111F89" w:rsidP="00111F89">
      <w:pPr>
        <w:spacing w:line="440" w:lineRule="exact"/>
        <w:rPr>
          <w:rFonts w:ascii="宋体" w:eastAsia="宋体" w:hAnsi="宋体"/>
          <w:sz w:val="24"/>
          <w:szCs w:val="24"/>
        </w:rPr>
      </w:pPr>
    </w:p>
    <w:p w14:paraId="6CCC895C" w14:textId="77777777" w:rsidR="00111F89" w:rsidRDefault="00111F89" w:rsidP="00111F89">
      <w:pPr>
        <w:spacing w:line="440" w:lineRule="exact"/>
        <w:rPr>
          <w:rFonts w:ascii="宋体" w:eastAsia="宋体" w:hAnsi="宋体"/>
          <w:sz w:val="24"/>
          <w:szCs w:val="24"/>
        </w:rPr>
      </w:pPr>
    </w:p>
    <w:p w14:paraId="7DBE852E" w14:textId="77777777" w:rsidR="00111F89" w:rsidRDefault="00111F89" w:rsidP="00111F89">
      <w:pPr>
        <w:spacing w:line="440" w:lineRule="exact"/>
        <w:rPr>
          <w:rFonts w:ascii="宋体" w:eastAsia="宋体" w:hAnsi="宋体"/>
          <w:sz w:val="24"/>
          <w:szCs w:val="24"/>
        </w:rPr>
      </w:pPr>
    </w:p>
    <w:p w14:paraId="1108322C" w14:textId="77777777" w:rsidR="00111F89" w:rsidRDefault="00111F89" w:rsidP="00111F89">
      <w:pPr>
        <w:spacing w:line="440" w:lineRule="exact"/>
        <w:rPr>
          <w:rFonts w:ascii="宋体" w:eastAsia="宋体" w:hAnsi="宋体"/>
          <w:sz w:val="24"/>
          <w:szCs w:val="24"/>
        </w:rPr>
      </w:pPr>
    </w:p>
    <w:p w14:paraId="02796A3A" w14:textId="77777777" w:rsidR="00111F89" w:rsidRDefault="00111F89" w:rsidP="00111F89">
      <w:pPr>
        <w:spacing w:line="440" w:lineRule="exact"/>
        <w:rPr>
          <w:rFonts w:ascii="宋体" w:eastAsia="宋体" w:hAnsi="宋体"/>
          <w:sz w:val="24"/>
          <w:szCs w:val="24"/>
        </w:rPr>
      </w:pPr>
    </w:p>
    <w:p w14:paraId="06ECD4F1" w14:textId="77777777" w:rsidR="00111F89" w:rsidRDefault="00111F89" w:rsidP="00111F89">
      <w:pPr>
        <w:spacing w:line="440" w:lineRule="exact"/>
        <w:rPr>
          <w:rFonts w:ascii="宋体" w:eastAsia="宋体" w:hAnsi="宋体"/>
          <w:sz w:val="24"/>
          <w:szCs w:val="24"/>
        </w:rPr>
      </w:pPr>
    </w:p>
    <w:p w14:paraId="46B1D8ED" w14:textId="77777777" w:rsidR="00111F89" w:rsidRDefault="00111F89" w:rsidP="00111F89">
      <w:pPr>
        <w:spacing w:line="440" w:lineRule="exact"/>
        <w:rPr>
          <w:rFonts w:ascii="宋体" w:eastAsia="宋体" w:hAnsi="宋体"/>
          <w:sz w:val="24"/>
          <w:szCs w:val="24"/>
        </w:rPr>
      </w:pPr>
    </w:p>
    <w:p w14:paraId="2FDBCF7C" w14:textId="77777777" w:rsidR="00111F89" w:rsidRDefault="00111F89" w:rsidP="00111F89">
      <w:pPr>
        <w:spacing w:line="440" w:lineRule="exact"/>
        <w:rPr>
          <w:rFonts w:ascii="宋体" w:eastAsia="宋体" w:hAnsi="宋体"/>
          <w:sz w:val="24"/>
          <w:szCs w:val="24"/>
        </w:rPr>
      </w:pPr>
    </w:p>
    <w:p w14:paraId="1EB398F9" w14:textId="77777777" w:rsidR="00111F89" w:rsidRDefault="00111F89" w:rsidP="00111F89">
      <w:pPr>
        <w:spacing w:line="440" w:lineRule="exact"/>
        <w:rPr>
          <w:rFonts w:ascii="宋体" w:eastAsia="宋体" w:hAnsi="宋体"/>
          <w:sz w:val="24"/>
          <w:szCs w:val="24"/>
        </w:rPr>
      </w:pPr>
    </w:p>
    <w:p w14:paraId="6B004286" w14:textId="77777777" w:rsidR="00111F89" w:rsidRDefault="00111F89" w:rsidP="00111F89">
      <w:pPr>
        <w:spacing w:line="440" w:lineRule="exact"/>
        <w:rPr>
          <w:rFonts w:ascii="宋体" w:eastAsia="宋体" w:hAnsi="宋体"/>
          <w:sz w:val="24"/>
          <w:szCs w:val="24"/>
        </w:rPr>
      </w:pPr>
    </w:p>
    <w:p w14:paraId="0405061F" w14:textId="77777777" w:rsidR="00111F89" w:rsidRDefault="00111F89" w:rsidP="00111F89">
      <w:pPr>
        <w:spacing w:line="440" w:lineRule="exact"/>
        <w:rPr>
          <w:rFonts w:ascii="宋体" w:eastAsia="宋体" w:hAnsi="宋体"/>
          <w:sz w:val="24"/>
          <w:szCs w:val="24"/>
        </w:rPr>
      </w:pPr>
    </w:p>
    <w:p w14:paraId="4FC8750E" w14:textId="77777777" w:rsidR="00111F89" w:rsidRDefault="00111F89" w:rsidP="00111F89">
      <w:pPr>
        <w:spacing w:line="440" w:lineRule="exact"/>
        <w:rPr>
          <w:rFonts w:ascii="宋体" w:eastAsia="宋体" w:hAnsi="宋体"/>
          <w:sz w:val="24"/>
          <w:szCs w:val="24"/>
        </w:rPr>
      </w:pPr>
    </w:p>
    <w:p w14:paraId="583F70DA" w14:textId="77777777" w:rsidR="00111F89" w:rsidRDefault="00111F89" w:rsidP="00111F89">
      <w:pPr>
        <w:spacing w:line="440" w:lineRule="exact"/>
        <w:rPr>
          <w:rFonts w:ascii="宋体" w:eastAsia="宋体" w:hAnsi="宋体"/>
          <w:sz w:val="24"/>
          <w:szCs w:val="24"/>
        </w:rPr>
      </w:pPr>
    </w:p>
    <w:p w14:paraId="14D94213" w14:textId="77777777" w:rsidR="00111F89" w:rsidRDefault="00111F89" w:rsidP="00111F89">
      <w:pPr>
        <w:spacing w:line="440" w:lineRule="exact"/>
        <w:rPr>
          <w:rFonts w:ascii="宋体" w:eastAsia="宋体" w:hAnsi="宋体"/>
          <w:sz w:val="24"/>
          <w:szCs w:val="24"/>
        </w:rPr>
      </w:pPr>
    </w:p>
    <w:p w14:paraId="6DC89570" w14:textId="77777777" w:rsidR="00111F89" w:rsidRDefault="00111F89" w:rsidP="00111F89">
      <w:pPr>
        <w:spacing w:line="440" w:lineRule="exact"/>
        <w:rPr>
          <w:rFonts w:ascii="宋体" w:eastAsia="宋体" w:hAnsi="宋体"/>
          <w:sz w:val="24"/>
          <w:szCs w:val="24"/>
        </w:rPr>
      </w:pPr>
    </w:p>
    <w:p w14:paraId="4319CEEA" w14:textId="77777777" w:rsidR="00111F89" w:rsidRDefault="00111F89" w:rsidP="00111F89">
      <w:pPr>
        <w:spacing w:line="440" w:lineRule="exact"/>
        <w:rPr>
          <w:rFonts w:ascii="宋体" w:eastAsia="宋体" w:hAnsi="宋体"/>
          <w:sz w:val="24"/>
          <w:szCs w:val="24"/>
        </w:rPr>
      </w:pPr>
    </w:p>
    <w:p w14:paraId="08F47C20" w14:textId="77777777" w:rsidR="00B35B63" w:rsidRDefault="00B35B63" w:rsidP="00111F89">
      <w:pPr>
        <w:spacing w:line="440" w:lineRule="exact"/>
        <w:rPr>
          <w:rFonts w:ascii="宋体" w:eastAsia="宋体" w:hAnsi="宋体"/>
          <w:sz w:val="24"/>
          <w:szCs w:val="24"/>
        </w:rPr>
        <w:sectPr w:rsidR="00B35B63" w:rsidSect="00971DE3">
          <w:footerReference w:type="default" r:id="rId11"/>
          <w:pgSz w:w="11906" w:h="16838" w:code="9"/>
          <w:pgMar w:top="1701" w:right="1588" w:bottom="1588" w:left="1701" w:header="851" w:footer="992" w:gutter="0"/>
          <w:pgNumType w:fmt="upperRoman" w:start="1"/>
          <w:cols w:space="425"/>
          <w:docGrid w:type="lines" w:linePitch="312"/>
        </w:sectPr>
      </w:pPr>
    </w:p>
    <w:p w14:paraId="264A8DF3" w14:textId="77777777" w:rsidR="00B60F2E" w:rsidRPr="00670B37" w:rsidRDefault="00670B37" w:rsidP="00B35B63">
      <w:pPr>
        <w:pStyle w:val="1"/>
      </w:pPr>
      <w:bookmarkStart w:id="103" w:name="_Toc516556455"/>
      <w:r w:rsidRPr="000F7024">
        <w:rPr>
          <w:rFonts w:cs="Times New Roman"/>
        </w:rPr>
        <w:lastRenderedPageBreak/>
        <w:t>1.</w:t>
      </w:r>
      <w:r w:rsidRPr="00670B37">
        <w:rPr>
          <w:rFonts w:hint="eastAsia"/>
        </w:rPr>
        <w:t>绪论</w:t>
      </w:r>
      <w:bookmarkEnd w:id="103"/>
    </w:p>
    <w:p w14:paraId="15347135" w14:textId="77777777" w:rsidR="00DA672E" w:rsidRPr="000638DD" w:rsidRDefault="00670B37" w:rsidP="000638DD">
      <w:pPr>
        <w:pStyle w:val="2"/>
        <w:spacing w:before="156" w:after="156"/>
      </w:pPr>
      <w:bookmarkStart w:id="104" w:name="_Toc516556456"/>
      <w:r w:rsidRPr="000F7024">
        <w:rPr>
          <w:rFonts w:cs="Times New Roman"/>
        </w:rPr>
        <w:t>1.1</w:t>
      </w:r>
      <w:r w:rsidR="00DA672E" w:rsidRPr="000638DD">
        <w:rPr>
          <w:rFonts w:hint="eastAsia"/>
        </w:rPr>
        <w:t>模式生物秀丽线虫</w:t>
      </w:r>
      <w:bookmarkEnd w:id="104"/>
    </w:p>
    <w:p w14:paraId="17E7AE23" w14:textId="77777777" w:rsidR="00DA672E" w:rsidRPr="00BD4201" w:rsidRDefault="00DA672E" w:rsidP="000638DD">
      <w:pPr>
        <w:pStyle w:val="3"/>
        <w:spacing w:before="156" w:after="156"/>
      </w:pPr>
      <w:bookmarkStart w:id="105" w:name="_Toc516556457"/>
      <w:r w:rsidRPr="000F7024">
        <w:rPr>
          <w:rFonts w:cs="Times New Roman"/>
        </w:rPr>
        <w:t>1.1</w:t>
      </w:r>
      <w:r w:rsidR="00670B37" w:rsidRPr="000F7024">
        <w:rPr>
          <w:rFonts w:cs="Times New Roman"/>
        </w:rPr>
        <w:t>.1</w:t>
      </w:r>
      <w:r w:rsidRPr="00BD4201">
        <w:rPr>
          <w:rFonts w:hint="eastAsia"/>
        </w:rPr>
        <w:t>秀丽线虫基础知识</w:t>
      </w:r>
      <w:bookmarkEnd w:id="105"/>
    </w:p>
    <w:p w14:paraId="2E102AD1" w14:textId="77777777" w:rsidR="00DA672E" w:rsidRPr="00BD4201" w:rsidRDefault="00DA672E" w:rsidP="00E86DD2">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模式生物是生物学家实验中用于探究某种普遍生命现象的生物物种。目前常见的模式生物有酵母、线虫、果蝇、斑马鱼、小鼠、拟南芥等，它们为生命科学及医学发展发挥着重要的作用。其中，秀丽隐杆线虫作为一种在遗传、细胞周期、神经系统等方面的理想模式生物，于</w:t>
      </w:r>
      <w:r w:rsidRPr="00146672">
        <w:rPr>
          <w:rFonts w:ascii="Times New Roman" w:eastAsia="宋体" w:hAnsi="Times New Roman"/>
          <w:sz w:val="24"/>
          <w:szCs w:val="24"/>
        </w:rPr>
        <w:t>20</w:t>
      </w:r>
      <w:r w:rsidRPr="00BD4201">
        <w:rPr>
          <w:rFonts w:ascii="宋体" w:eastAsia="宋体" w:hAnsi="宋体"/>
          <w:sz w:val="24"/>
          <w:szCs w:val="24"/>
        </w:rPr>
        <w:t>世纪</w:t>
      </w:r>
      <w:r w:rsidRPr="00146672">
        <w:rPr>
          <w:rFonts w:ascii="Times New Roman" w:eastAsia="宋体" w:hAnsi="Times New Roman"/>
          <w:sz w:val="24"/>
          <w:szCs w:val="24"/>
        </w:rPr>
        <w:t>60</w:t>
      </w:r>
      <w:r w:rsidRPr="00BD4201">
        <w:rPr>
          <w:rFonts w:ascii="宋体" w:eastAsia="宋体" w:hAnsi="宋体"/>
          <w:sz w:val="24"/>
          <w:szCs w:val="24"/>
        </w:rPr>
        <w:t>年代由分子遗传学奠基人之一的</w:t>
      </w:r>
      <w:r w:rsidRPr="00146672">
        <w:rPr>
          <w:rFonts w:ascii="Times New Roman" w:eastAsia="宋体" w:hAnsi="Times New Roman"/>
          <w:sz w:val="24"/>
          <w:szCs w:val="24"/>
        </w:rPr>
        <w:t>Brenner</w:t>
      </w:r>
      <w:r w:rsidRPr="00BD4201">
        <w:rPr>
          <w:rFonts w:ascii="宋体" w:eastAsia="宋体" w:hAnsi="宋体"/>
          <w:sz w:val="24"/>
          <w:szCs w:val="24"/>
        </w:rPr>
        <w:t>选择作为细胞凋亡与神经行为学等方面的研究对象</w:t>
      </w:r>
      <w:r w:rsidR="000B5775" w:rsidRPr="000B5775">
        <w:rPr>
          <w:rFonts w:ascii="宋体" w:eastAsia="宋体" w:hAnsi="宋体" w:hint="eastAsia"/>
          <w:sz w:val="24"/>
          <w:szCs w:val="24"/>
          <w:vertAlign w:val="superscript"/>
        </w:rPr>
        <w:t>[</w:t>
      </w:r>
      <w:r w:rsidR="000B5775" w:rsidRPr="000B5775">
        <w:rPr>
          <w:rFonts w:ascii="宋体" w:eastAsia="宋体" w:hAnsi="宋体"/>
          <w:sz w:val="24"/>
          <w:szCs w:val="24"/>
          <w:vertAlign w:val="superscript"/>
        </w:rPr>
        <w:t>1]</w:t>
      </w:r>
      <w:r w:rsidRPr="00BD4201">
        <w:rPr>
          <w:rFonts w:ascii="宋体" w:eastAsia="宋体" w:hAnsi="宋体"/>
          <w:sz w:val="24"/>
          <w:szCs w:val="24"/>
        </w:rPr>
        <w:t>。这一选择是具有指向意义的，</w:t>
      </w:r>
      <w:r w:rsidRPr="00146672">
        <w:rPr>
          <w:rFonts w:ascii="Times New Roman" w:eastAsia="宋体" w:hAnsi="Times New Roman"/>
          <w:sz w:val="24"/>
          <w:szCs w:val="24"/>
        </w:rPr>
        <w:t>Brenner</w:t>
      </w:r>
      <w:r w:rsidRPr="00BD4201">
        <w:rPr>
          <w:rFonts w:ascii="宋体" w:eastAsia="宋体" w:hAnsi="宋体"/>
          <w:sz w:val="24"/>
          <w:szCs w:val="24"/>
        </w:rPr>
        <w:t>及其他科学家在确立了分子遗传学的中心法则之后，认为生物学未来将向发育与神经等复杂问题上发展。的确如</w:t>
      </w:r>
      <w:r w:rsidRPr="00146672">
        <w:rPr>
          <w:rFonts w:ascii="Times New Roman" w:eastAsia="宋体" w:hAnsi="Times New Roman"/>
          <w:sz w:val="24"/>
          <w:szCs w:val="24"/>
        </w:rPr>
        <w:t>Brenner</w:t>
      </w:r>
      <w:r w:rsidRPr="00BD4201">
        <w:rPr>
          <w:rFonts w:ascii="宋体" w:eastAsia="宋体" w:hAnsi="宋体"/>
          <w:sz w:val="24"/>
          <w:szCs w:val="24"/>
        </w:rPr>
        <w:t>所料，后辈的</w:t>
      </w:r>
      <w:r w:rsidRPr="00BD4201">
        <w:rPr>
          <w:rFonts w:ascii="宋体" w:eastAsia="宋体" w:hAnsi="宋体" w:hint="eastAsia"/>
          <w:sz w:val="24"/>
          <w:szCs w:val="24"/>
        </w:rPr>
        <w:t>学者们以秀丽隐杆线虫为模式生物，不仅在发育生物学、神经系统方面取得了诸多成果，还利用其开发了其它的模型，不断推动着生命科学的发展。</w:t>
      </w:r>
    </w:p>
    <w:p w14:paraId="3D474CF2" w14:textId="77777777" w:rsidR="00DA672E" w:rsidRPr="00BD4201" w:rsidRDefault="00DA672E" w:rsidP="00DA672E">
      <w:pPr>
        <w:spacing w:line="440" w:lineRule="exact"/>
        <w:ind w:firstLineChars="200" w:firstLine="480"/>
        <w:jc w:val="left"/>
        <w:rPr>
          <w:rFonts w:ascii="宋体" w:eastAsia="宋体" w:hAnsi="宋体" w:cs="华文仿宋"/>
          <w:kern w:val="0"/>
          <w:sz w:val="24"/>
          <w:szCs w:val="24"/>
        </w:rPr>
      </w:pPr>
      <w:r w:rsidRPr="00BD4201">
        <w:rPr>
          <w:rFonts w:ascii="宋体" w:eastAsia="宋体" w:hAnsi="宋体" w:cs="华文仿宋" w:hint="eastAsia"/>
          <w:kern w:val="0"/>
          <w:sz w:val="24"/>
          <w:szCs w:val="24"/>
        </w:rPr>
        <w:t>在</w:t>
      </w:r>
      <w:r w:rsidRPr="00146672">
        <w:rPr>
          <w:rFonts w:ascii="Times New Roman" w:eastAsia="宋体" w:hAnsi="Times New Roman" w:cs="华文仿宋" w:hint="eastAsia"/>
          <w:kern w:val="0"/>
          <w:sz w:val="24"/>
          <w:szCs w:val="24"/>
        </w:rPr>
        <w:t>1998</w:t>
      </w:r>
      <w:r w:rsidRPr="00BD4201">
        <w:rPr>
          <w:rFonts w:ascii="宋体" w:eastAsia="宋体" w:hAnsi="宋体" w:cs="华文仿宋" w:hint="eastAsia"/>
          <w:kern w:val="0"/>
          <w:sz w:val="24"/>
          <w:szCs w:val="24"/>
        </w:rPr>
        <w:t>年作为人类基因组测序的一个项目，秀丽隐杆线虫的全部序列完成测定，基因组序列全长</w:t>
      </w:r>
      <w:r w:rsidRPr="00146672">
        <w:rPr>
          <w:rFonts w:ascii="Times New Roman" w:eastAsia="宋体" w:hAnsi="Times New Roman" w:cs="华文仿宋" w:hint="eastAsia"/>
          <w:kern w:val="0"/>
          <w:sz w:val="24"/>
          <w:szCs w:val="24"/>
        </w:rPr>
        <w:t>9</w:t>
      </w:r>
      <w:r w:rsidRPr="00BD4201">
        <w:rPr>
          <w:rFonts w:ascii="宋体" w:eastAsia="宋体" w:hAnsi="宋体" w:cs="华文仿宋" w:hint="eastAsia"/>
          <w:kern w:val="0"/>
          <w:sz w:val="24"/>
          <w:szCs w:val="24"/>
        </w:rPr>
        <w:t>.</w:t>
      </w:r>
      <w:r w:rsidRPr="00146672">
        <w:rPr>
          <w:rFonts w:ascii="Times New Roman" w:eastAsia="宋体" w:hAnsi="Times New Roman" w:cs="华文仿宋" w:hint="eastAsia"/>
          <w:kern w:val="0"/>
          <w:sz w:val="24"/>
          <w:szCs w:val="24"/>
        </w:rPr>
        <w:t>7</w:t>
      </w:r>
      <w:r w:rsidRPr="00BD4201">
        <w:rPr>
          <w:rFonts w:ascii="宋体" w:eastAsia="宋体" w:hAnsi="宋体" w:cs="华文仿宋" w:hint="eastAsia"/>
          <w:kern w:val="0"/>
          <w:sz w:val="24"/>
          <w:szCs w:val="24"/>
        </w:rPr>
        <w:t>×</w:t>
      </w:r>
      <w:r w:rsidRPr="00146672">
        <w:rPr>
          <w:rFonts w:ascii="Times New Roman" w:eastAsia="宋体" w:hAnsi="Times New Roman" w:cs="华文仿宋" w:hint="eastAsia"/>
          <w:kern w:val="0"/>
          <w:sz w:val="24"/>
          <w:szCs w:val="24"/>
        </w:rPr>
        <w:t>10</w:t>
      </w:r>
      <w:r w:rsidRPr="00E91C8D">
        <w:rPr>
          <w:rFonts w:ascii="宋体" w:eastAsia="宋体" w:hAnsi="宋体" w:cs="华文仿宋" w:hint="eastAsia"/>
          <w:kern w:val="0"/>
          <w:sz w:val="24"/>
          <w:szCs w:val="24"/>
          <w:vertAlign w:val="superscript"/>
        </w:rPr>
        <w:t>4</w:t>
      </w:r>
      <w:r w:rsidRPr="00146672">
        <w:rPr>
          <w:rFonts w:ascii="Times New Roman" w:eastAsia="宋体" w:hAnsi="Times New Roman" w:cs="华文仿宋" w:hint="eastAsia"/>
          <w:kern w:val="0"/>
          <w:sz w:val="24"/>
          <w:szCs w:val="24"/>
        </w:rPr>
        <w:t>kb</w:t>
      </w:r>
      <w:r w:rsidRPr="00BD4201">
        <w:rPr>
          <w:rFonts w:ascii="宋体" w:eastAsia="宋体" w:hAnsi="宋体" w:cs="华文仿宋" w:hint="eastAsia"/>
          <w:kern w:val="0"/>
          <w:sz w:val="24"/>
          <w:szCs w:val="24"/>
        </w:rPr>
        <w:t>，大约编码</w:t>
      </w:r>
      <w:r w:rsidRPr="00146672">
        <w:rPr>
          <w:rFonts w:ascii="Times New Roman" w:eastAsia="宋体" w:hAnsi="Times New Roman" w:cs="华文仿宋" w:hint="eastAsia"/>
          <w:kern w:val="0"/>
          <w:sz w:val="24"/>
          <w:szCs w:val="24"/>
        </w:rPr>
        <w:t>19000</w:t>
      </w:r>
      <w:r w:rsidRPr="00BD4201">
        <w:rPr>
          <w:rFonts w:ascii="宋体" w:eastAsia="宋体" w:hAnsi="宋体" w:cs="华文仿宋" w:hint="eastAsia"/>
          <w:kern w:val="0"/>
          <w:sz w:val="24"/>
          <w:szCs w:val="24"/>
        </w:rPr>
        <w:t>个基因</w:t>
      </w:r>
      <w:r w:rsidR="00F33601" w:rsidRPr="00BD4201">
        <w:rPr>
          <w:rFonts w:ascii="宋体" w:eastAsia="宋体" w:hAnsi="宋体" w:cs="华文仿宋" w:hint="eastAsia"/>
          <w:kern w:val="0"/>
          <w:sz w:val="24"/>
          <w:szCs w:val="24"/>
          <w:vertAlign w:val="superscript"/>
        </w:rPr>
        <w:t>[2]</w:t>
      </w:r>
      <w:r w:rsidRPr="00BD4201">
        <w:rPr>
          <w:rFonts w:ascii="宋体" w:eastAsia="宋体" w:hAnsi="宋体" w:cs="华文仿宋" w:hint="eastAsia"/>
          <w:kern w:val="0"/>
          <w:sz w:val="24"/>
          <w:szCs w:val="24"/>
        </w:rPr>
        <w:t>，</w:t>
      </w:r>
      <w:r w:rsidR="00F33601" w:rsidRPr="00F33601">
        <w:rPr>
          <w:rFonts w:ascii="宋体" w:eastAsia="宋体" w:hAnsi="宋体" w:cs="华文仿宋" w:hint="eastAsia"/>
          <w:kern w:val="0"/>
          <w:sz w:val="24"/>
          <w:szCs w:val="24"/>
        </w:rPr>
        <w:t>值得注意的是，秀丽隐杆线虫药靶基因与人类基因的同源性达到</w:t>
      </w:r>
      <w:r w:rsidR="00F33601" w:rsidRPr="00146672">
        <w:rPr>
          <w:rFonts w:ascii="Times New Roman" w:eastAsia="宋体" w:hAnsi="Times New Roman" w:cs="华文仿宋"/>
          <w:kern w:val="0"/>
          <w:sz w:val="24"/>
          <w:szCs w:val="24"/>
        </w:rPr>
        <w:t>60</w:t>
      </w:r>
      <w:r w:rsidR="00F33601" w:rsidRPr="00F33601">
        <w:rPr>
          <w:rFonts w:ascii="宋体" w:eastAsia="宋体" w:hAnsi="宋体" w:cs="华文仿宋"/>
          <w:kern w:val="0"/>
          <w:sz w:val="24"/>
          <w:szCs w:val="24"/>
        </w:rPr>
        <w:t xml:space="preserve">% ～ </w:t>
      </w:r>
      <w:r w:rsidR="00F33601" w:rsidRPr="00146672">
        <w:rPr>
          <w:rFonts w:ascii="Times New Roman" w:eastAsia="宋体" w:hAnsi="Times New Roman" w:cs="华文仿宋"/>
          <w:kern w:val="0"/>
          <w:sz w:val="24"/>
          <w:szCs w:val="24"/>
        </w:rPr>
        <w:t>80</w:t>
      </w:r>
      <w:r w:rsidR="00F33601" w:rsidRPr="00F33601">
        <w:rPr>
          <w:rFonts w:ascii="宋体" w:eastAsia="宋体" w:hAnsi="宋体" w:cs="华文仿宋"/>
          <w:kern w:val="0"/>
          <w:sz w:val="24"/>
          <w:szCs w:val="24"/>
        </w:rPr>
        <w:t>%。在孟德尔人类遗传资料库的</w:t>
      </w:r>
      <w:r w:rsidR="00F33601" w:rsidRPr="00146672">
        <w:rPr>
          <w:rFonts w:ascii="Times New Roman" w:eastAsia="宋体" w:hAnsi="Times New Roman" w:cs="华文仿宋"/>
          <w:kern w:val="0"/>
          <w:sz w:val="24"/>
          <w:szCs w:val="24"/>
        </w:rPr>
        <w:t>2466</w:t>
      </w:r>
      <w:r w:rsidR="00F33601" w:rsidRPr="00F33601">
        <w:rPr>
          <w:rFonts w:ascii="宋体" w:eastAsia="宋体" w:hAnsi="宋体" w:cs="华文仿宋"/>
          <w:kern w:val="0"/>
          <w:sz w:val="24"/>
          <w:szCs w:val="24"/>
        </w:rPr>
        <w:t>个人类疾病基因中，有</w:t>
      </w:r>
      <w:r w:rsidR="00F33601" w:rsidRPr="00146672">
        <w:rPr>
          <w:rFonts w:ascii="Times New Roman" w:eastAsia="宋体" w:hAnsi="Times New Roman" w:cs="华文仿宋"/>
          <w:kern w:val="0"/>
          <w:sz w:val="24"/>
          <w:szCs w:val="24"/>
        </w:rPr>
        <w:t>533</w:t>
      </w:r>
      <w:r w:rsidR="00F33601" w:rsidRPr="00F33601">
        <w:rPr>
          <w:rFonts w:ascii="宋体" w:eastAsia="宋体" w:hAnsi="宋体" w:cs="华文仿宋"/>
          <w:kern w:val="0"/>
          <w:sz w:val="24"/>
          <w:szCs w:val="24"/>
        </w:rPr>
        <w:t>个与秀丽隐杆线虫同源</w:t>
      </w:r>
      <w:r w:rsidR="00F33601" w:rsidRPr="00F33601">
        <w:rPr>
          <w:rFonts w:ascii="宋体" w:eastAsia="宋体" w:hAnsi="宋体" w:cs="华文仿宋" w:hint="eastAsia"/>
          <w:kern w:val="0"/>
          <w:sz w:val="24"/>
          <w:szCs w:val="24"/>
          <w:vertAlign w:val="superscript"/>
        </w:rPr>
        <w:t>[</w:t>
      </w:r>
      <w:r w:rsidR="00F33601" w:rsidRPr="00F33601">
        <w:rPr>
          <w:rFonts w:ascii="宋体" w:eastAsia="宋体" w:hAnsi="宋体" w:cs="华文仿宋"/>
          <w:kern w:val="0"/>
          <w:sz w:val="24"/>
          <w:szCs w:val="24"/>
          <w:vertAlign w:val="superscript"/>
        </w:rPr>
        <w:t>3]</w:t>
      </w:r>
      <w:r w:rsidR="00F33601" w:rsidRPr="00F33601">
        <w:rPr>
          <w:rFonts w:ascii="宋体" w:eastAsia="宋体" w:hAnsi="宋体" w:cs="华文仿宋"/>
          <w:kern w:val="0"/>
          <w:sz w:val="24"/>
          <w:szCs w:val="24"/>
        </w:rPr>
        <w:t>。</w:t>
      </w:r>
      <w:r w:rsidRPr="00BD4201">
        <w:rPr>
          <w:rFonts w:ascii="宋体" w:eastAsia="宋体" w:hAnsi="宋体" w:cs="华文仿宋" w:hint="eastAsia"/>
          <w:kern w:val="0"/>
          <w:sz w:val="24"/>
          <w:szCs w:val="24"/>
        </w:rPr>
        <w:t>其成虫体长约为</w:t>
      </w:r>
      <w:r w:rsidRPr="00146672">
        <w:rPr>
          <w:rFonts w:ascii="Times New Roman" w:eastAsia="宋体" w:hAnsi="Times New Roman" w:cs="华文仿宋" w:hint="eastAsia"/>
          <w:kern w:val="0"/>
          <w:sz w:val="24"/>
          <w:szCs w:val="24"/>
        </w:rPr>
        <w:t>1mm</w:t>
      </w:r>
      <w:r w:rsidRPr="00BD4201">
        <w:rPr>
          <w:rFonts w:ascii="宋体" w:eastAsia="宋体" w:hAnsi="宋体" w:cs="华文仿宋" w:hint="eastAsia"/>
          <w:kern w:val="0"/>
          <w:sz w:val="24"/>
          <w:szCs w:val="24"/>
        </w:rPr>
        <w:t>，由</w:t>
      </w:r>
      <w:r w:rsidRPr="00146672">
        <w:rPr>
          <w:rFonts w:ascii="Times New Roman" w:eastAsia="宋体" w:hAnsi="Times New Roman" w:cs="华文仿宋" w:hint="eastAsia"/>
          <w:kern w:val="0"/>
          <w:sz w:val="24"/>
          <w:szCs w:val="24"/>
        </w:rPr>
        <w:t>959</w:t>
      </w:r>
      <w:r w:rsidRPr="00BD4201">
        <w:rPr>
          <w:rFonts w:ascii="宋体" w:eastAsia="宋体" w:hAnsi="宋体" w:cs="华文仿宋" w:hint="eastAsia"/>
          <w:kern w:val="0"/>
          <w:sz w:val="24"/>
          <w:szCs w:val="24"/>
        </w:rPr>
        <w:t>个体细胞组成。其胚胎发育过程中的细胞分裂分化以及细胞的的衰老凋亡都具有高度的程序性，便于对其进行遗传学的分析。由于上述原因，秀丽隐杆线虫已经成为现代发育遗传学、遗传学、细胞生物学研究的重要模式生物。为人类认识细胞打开了一扇新的大门。</w:t>
      </w:r>
    </w:p>
    <w:p w14:paraId="735FC284" w14:textId="48816EFF"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cs="华文仿宋" w:hint="eastAsia"/>
          <w:kern w:val="0"/>
          <w:sz w:val="24"/>
          <w:szCs w:val="24"/>
        </w:rPr>
        <w:t>秀丽隐杆线虫在性成熟之后能够产下三百到三百五十左右的各种各样表型的幼虫。从卵到成虫只有</w:t>
      </w:r>
      <w:r w:rsidRPr="00146672">
        <w:rPr>
          <w:rFonts w:ascii="Times New Roman" w:eastAsia="宋体" w:hAnsi="Times New Roman" w:cs="华文仿宋" w:hint="eastAsia"/>
          <w:kern w:val="0"/>
          <w:sz w:val="24"/>
          <w:szCs w:val="24"/>
        </w:rPr>
        <w:t>3</w:t>
      </w:r>
      <w:r w:rsidRPr="00BD4201">
        <w:rPr>
          <w:rFonts w:ascii="宋体" w:eastAsia="宋体" w:hAnsi="宋体" w:cs="华文仿宋" w:hint="eastAsia"/>
          <w:kern w:val="0"/>
          <w:sz w:val="24"/>
          <w:szCs w:val="24"/>
        </w:rPr>
        <w:t>.</w:t>
      </w:r>
      <w:r w:rsidRPr="00146672">
        <w:rPr>
          <w:rFonts w:ascii="Times New Roman" w:eastAsia="宋体" w:hAnsi="Times New Roman" w:cs="华文仿宋" w:hint="eastAsia"/>
          <w:kern w:val="0"/>
          <w:sz w:val="24"/>
          <w:szCs w:val="24"/>
        </w:rPr>
        <w:t>5d</w:t>
      </w:r>
      <w:r w:rsidRPr="00BD4201">
        <w:rPr>
          <w:rFonts w:ascii="宋体" w:eastAsia="宋体" w:hAnsi="宋体" w:cs="华文仿宋" w:hint="eastAsia"/>
          <w:kern w:val="0"/>
          <w:sz w:val="24"/>
          <w:szCs w:val="24"/>
        </w:rPr>
        <w:t>，寿命约</w:t>
      </w:r>
      <w:r w:rsidRPr="00146672">
        <w:rPr>
          <w:rFonts w:ascii="Times New Roman" w:eastAsia="宋体" w:hAnsi="Times New Roman" w:cs="华文仿宋" w:hint="eastAsia"/>
          <w:kern w:val="0"/>
          <w:sz w:val="24"/>
          <w:szCs w:val="24"/>
        </w:rPr>
        <w:t>2</w:t>
      </w:r>
      <w:r w:rsidRPr="00BD4201">
        <w:rPr>
          <w:rFonts w:ascii="宋体" w:eastAsia="宋体" w:hAnsi="宋体" w:cs="华文仿宋" w:hint="eastAsia"/>
          <w:kern w:val="0"/>
          <w:sz w:val="24"/>
          <w:szCs w:val="24"/>
        </w:rPr>
        <w:t>~</w:t>
      </w:r>
      <w:r w:rsidRPr="00146672">
        <w:rPr>
          <w:rFonts w:ascii="Times New Roman" w:eastAsia="宋体" w:hAnsi="Times New Roman" w:cs="华文仿宋" w:hint="eastAsia"/>
          <w:kern w:val="0"/>
          <w:sz w:val="24"/>
          <w:szCs w:val="24"/>
        </w:rPr>
        <w:t>3</w:t>
      </w:r>
      <w:r w:rsidRPr="00BD4201">
        <w:rPr>
          <w:rFonts w:ascii="宋体" w:eastAsia="宋体" w:hAnsi="宋体" w:cs="华文仿宋" w:hint="eastAsia"/>
          <w:kern w:val="0"/>
          <w:sz w:val="24"/>
          <w:szCs w:val="24"/>
        </w:rPr>
        <w:t>周，非常适合实验室进行生物学研究。在发育过程中，秀丽隐杆线虫共生成</w:t>
      </w:r>
      <w:r w:rsidRPr="00146672">
        <w:rPr>
          <w:rFonts w:ascii="Times New Roman" w:eastAsia="宋体" w:hAnsi="Times New Roman" w:cs="华文仿宋" w:hint="eastAsia"/>
          <w:kern w:val="0"/>
          <w:sz w:val="24"/>
          <w:szCs w:val="24"/>
        </w:rPr>
        <w:t>1090</w:t>
      </w:r>
      <w:r w:rsidRPr="00BD4201">
        <w:rPr>
          <w:rFonts w:ascii="宋体" w:eastAsia="宋体" w:hAnsi="宋体" w:cs="华文仿宋" w:hint="eastAsia"/>
          <w:kern w:val="0"/>
          <w:sz w:val="24"/>
          <w:szCs w:val="24"/>
        </w:rPr>
        <w:t>个细胞，其中</w:t>
      </w:r>
      <w:r w:rsidRPr="00146672">
        <w:rPr>
          <w:rFonts w:ascii="Times New Roman" w:eastAsia="宋体" w:hAnsi="Times New Roman" w:cs="华文仿宋" w:hint="eastAsia"/>
          <w:kern w:val="0"/>
          <w:sz w:val="24"/>
          <w:szCs w:val="24"/>
        </w:rPr>
        <w:t>131</w:t>
      </w:r>
      <w:r w:rsidRPr="00BD4201">
        <w:rPr>
          <w:rFonts w:ascii="宋体" w:eastAsia="宋体" w:hAnsi="宋体" w:cs="华文仿宋" w:hint="eastAsia"/>
          <w:kern w:val="0"/>
          <w:sz w:val="24"/>
          <w:szCs w:val="24"/>
        </w:rPr>
        <w:t>个将会死亡，所以，野生型秀丽隐杆线虫成虫有</w:t>
      </w:r>
      <w:r w:rsidRPr="00146672">
        <w:rPr>
          <w:rFonts w:ascii="Times New Roman" w:eastAsia="宋体" w:hAnsi="Times New Roman" w:cs="华文仿宋" w:hint="eastAsia"/>
          <w:kern w:val="0"/>
          <w:sz w:val="24"/>
          <w:szCs w:val="24"/>
        </w:rPr>
        <w:t>959</w:t>
      </w:r>
      <w:r w:rsidRPr="00BD4201">
        <w:rPr>
          <w:rFonts w:ascii="宋体" w:eastAsia="宋体" w:hAnsi="宋体" w:cs="华文仿宋" w:hint="eastAsia"/>
          <w:kern w:val="0"/>
          <w:sz w:val="24"/>
          <w:szCs w:val="24"/>
        </w:rPr>
        <w:t>个细胞， 并且每个细胞的位置固定不变。秀丽隐杆线虫有</w:t>
      </w:r>
      <w:r w:rsidRPr="00146672">
        <w:rPr>
          <w:rFonts w:ascii="Times New Roman" w:eastAsia="宋体" w:hAnsi="Times New Roman" w:cs="华文仿宋" w:hint="eastAsia"/>
          <w:kern w:val="0"/>
          <w:sz w:val="24"/>
          <w:szCs w:val="24"/>
        </w:rPr>
        <w:t>5</w:t>
      </w:r>
      <w:r w:rsidRPr="00BD4201">
        <w:rPr>
          <w:rFonts w:ascii="宋体" w:eastAsia="宋体" w:hAnsi="宋体" w:cs="华文仿宋" w:hint="eastAsia"/>
          <w:kern w:val="0"/>
          <w:sz w:val="24"/>
          <w:szCs w:val="24"/>
        </w:rPr>
        <w:t>对常染色体和</w:t>
      </w:r>
      <w:r w:rsidRPr="00146672">
        <w:rPr>
          <w:rFonts w:ascii="Times New Roman" w:eastAsia="宋体" w:hAnsi="Times New Roman" w:cs="华文仿宋" w:hint="eastAsia"/>
          <w:kern w:val="0"/>
          <w:sz w:val="24"/>
          <w:szCs w:val="24"/>
        </w:rPr>
        <w:t>1</w:t>
      </w:r>
      <w:r w:rsidRPr="00BD4201">
        <w:rPr>
          <w:rFonts w:ascii="宋体" w:eastAsia="宋体" w:hAnsi="宋体" w:cs="华文仿宋" w:hint="eastAsia"/>
          <w:kern w:val="0"/>
          <w:sz w:val="24"/>
          <w:szCs w:val="24"/>
        </w:rPr>
        <w:t xml:space="preserve"> 对性染色体。它有两种性别：雌雄同体和雄性。雌雄同体可以自我繁殖，也可以与雄性交配繁殖。自我繁殖的大多是雌雄同体，与雄性交配的后代，</w:t>
      </w:r>
      <w:r w:rsidRPr="00146672">
        <w:rPr>
          <w:rFonts w:ascii="Times New Roman" w:eastAsia="宋体" w:hAnsi="Times New Roman" w:cs="华文仿宋" w:hint="eastAsia"/>
          <w:kern w:val="0"/>
          <w:sz w:val="24"/>
          <w:szCs w:val="24"/>
        </w:rPr>
        <w:t>50</w:t>
      </w:r>
      <w:r w:rsidRPr="00BD4201">
        <w:rPr>
          <w:rFonts w:ascii="宋体" w:eastAsia="宋体" w:hAnsi="宋体" w:cs="华文仿宋" w:hint="eastAsia"/>
          <w:kern w:val="0"/>
          <w:sz w:val="24"/>
          <w:szCs w:val="24"/>
        </w:rPr>
        <w:t>%是雌雄同体，</w:t>
      </w:r>
      <w:r w:rsidRPr="00146672">
        <w:rPr>
          <w:rFonts w:ascii="Times New Roman" w:eastAsia="宋体" w:hAnsi="Times New Roman" w:cs="华文仿宋" w:hint="eastAsia"/>
          <w:kern w:val="0"/>
          <w:sz w:val="24"/>
          <w:szCs w:val="24"/>
        </w:rPr>
        <w:t>50</w:t>
      </w:r>
      <w:r w:rsidRPr="00BD4201">
        <w:rPr>
          <w:rFonts w:ascii="宋体" w:eastAsia="宋体" w:hAnsi="宋体" w:cs="华文仿宋" w:hint="eastAsia"/>
          <w:kern w:val="0"/>
          <w:sz w:val="24"/>
          <w:szCs w:val="24"/>
        </w:rPr>
        <w:t>%是雄性。可以人为控制繁殖方式，获得理想表型。秀丽隐杆线虫的突变体非常之多，很多突变体表现出的性状在显微镜下都</w:t>
      </w:r>
      <w:r w:rsidRPr="00BD4201">
        <w:rPr>
          <w:rFonts w:ascii="宋体" w:eastAsia="宋体" w:hAnsi="宋体" w:cs="华文仿宋" w:hint="eastAsia"/>
          <w:kern w:val="0"/>
          <w:sz w:val="24"/>
          <w:szCs w:val="24"/>
        </w:rPr>
        <w:lastRenderedPageBreak/>
        <w:t>是清晰易见的。秀丽隐杆线虫低温冷冻保存的技术，可以将大量野生型、突变型的秀丽隐杆线虫品系保存起来</w:t>
      </w:r>
      <w:r w:rsidRPr="00BD4201">
        <w:rPr>
          <w:rFonts w:ascii="宋体" w:eastAsia="宋体" w:hAnsi="宋体" w:cs="华文仿宋" w:hint="eastAsia"/>
          <w:kern w:val="0"/>
          <w:sz w:val="24"/>
          <w:szCs w:val="24"/>
          <w:vertAlign w:val="superscript"/>
        </w:rPr>
        <w:t>[</w:t>
      </w:r>
      <w:r w:rsidR="00F33601">
        <w:rPr>
          <w:rFonts w:ascii="宋体" w:eastAsia="宋体" w:hAnsi="宋体" w:cs="华文仿宋"/>
          <w:kern w:val="0"/>
          <w:sz w:val="24"/>
          <w:szCs w:val="24"/>
          <w:vertAlign w:val="superscript"/>
        </w:rPr>
        <w:t>4</w:t>
      </w:r>
      <w:r w:rsidRPr="00BD4201">
        <w:rPr>
          <w:rFonts w:ascii="宋体" w:eastAsia="宋体" w:hAnsi="宋体" w:cs="华文仿宋" w:hint="eastAsia"/>
          <w:kern w:val="0"/>
          <w:sz w:val="24"/>
          <w:szCs w:val="24"/>
          <w:vertAlign w:val="superscript"/>
        </w:rPr>
        <w:t>]</w:t>
      </w:r>
      <w:r w:rsidRPr="00BD4201">
        <w:rPr>
          <w:rFonts w:ascii="宋体" w:eastAsia="宋体" w:hAnsi="宋体" w:cs="华文仿宋" w:hint="eastAsia"/>
          <w:kern w:val="0"/>
          <w:sz w:val="24"/>
          <w:szCs w:val="24"/>
        </w:rPr>
        <w:t>。</w:t>
      </w:r>
      <w:r w:rsidRPr="00146672">
        <w:rPr>
          <w:rFonts w:ascii="Times New Roman" w:eastAsia="宋体" w:hAnsi="Times New Roman" w:cs="华文仿宋" w:hint="eastAsia"/>
          <w:kern w:val="0"/>
          <w:sz w:val="24"/>
          <w:szCs w:val="24"/>
        </w:rPr>
        <w:t>1988</w:t>
      </w:r>
      <w:r w:rsidRPr="00BD4201">
        <w:rPr>
          <w:rFonts w:ascii="宋体" w:eastAsia="宋体" w:hAnsi="宋体" w:cs="华文仿宋" w:hint="eastAsia"/>
          <w:kern w:val="0"/>
          <w:sz w:val="24"/>
          <w:szCs w:val="24"/>
        </w:rPr>
        <w:t>年，人们对秀丽隐杆线虫每个细胞的起源已经完全清楚，使得在多细胞生命体内研究一个完整无缺的单个细胞的发育和形态成为现实， 对确定基因如何影响细胞的发育提供了一个重要的研究工具</w:t>
      </w:r>
      <w:r w:rsidRPr="00BD4201">
        <w:rPr>
          <w:rFonts w:ascii="宋体" w:eastAsia="宋体" w:hAnsi="宋体" w:cs="华文仿宋" w:hint="eastAsia"/>
          <w:kern w:val="0"/>
          <w:sz w:val="24"/>
          <w:szCs w:val="24"/>
          <w:vertAlign w:val="superscript"/>
        </w:rPr>
        <w:t>[</w:t>
      </w:r>
      <w:r w:rsidR="00F33601">
        <w:rPr>
          <w:rFonts w:ascii="宋体" w:eastAsia="宋体" w:hAnsi="宋体" w:cs="华文仿宋"/>
          <w:kern w:val="0"/>
          <w:sz w:val="24"/>
          <w:szCs w:val="24"/>
          <w:vertAlign w:val="superscript"/>
        </w:rPr>
        <w:t>5</w:t>
      </w:r>
      <w:r w:rsidRPr="00BD4201">
        <w:rPr>
          <w:rFonts w:ascii="宋体" w:eastAsia="宋体" w:hAnsi="宋体" w:cs="华文仿宋" w:hint="eastAsia"/>
          <w:kern w:val="0"/>
          <w:sz w:val="24"/>
          <w:szCs w:val="24"/>
          <w:vertAlign w:val="superscript"/>
        </w:rPr>
        <w:t>]</w:t>
      </w:r>
      <w:r w:rsidRPr="00BD4201">
        <w:rPr>
          <w:rFonts w:ascii="宋体" w:eastAsia="宋体" w:hAnsi="宋体" w:cs="华文仿宋" w:hint="eastAsia"/>
          <w:kern w:val="0"/>
          <w:sz w:val="24"/>
          <w:szCs w:val="24"/>
        </w:rPr>
        <w:t>。</w:t>
      </w:r>
      <w:r w:rsidRPr="00BD4201">
        <w:rPr>
          <w:rFonts w:ascii="宋体" w:eastAsia="宋体" w:hAnsi="宋体" w:hint="eastAsia"/>
          <w:sz w:val="24"/>
          <w:szCs w:val="24"/>
        </w:rPr>
        <w:t xml:space="preserve"> </w:t>
      </w:r>
    </w:p>
    <w:p w14:paraId="3BB643A8"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sz w:val="24"/>
          <w:szCs w:val="24"/>
        </w:rPr>
        <w:t>秀丽隐杆线虫用于生物实验材料倍受科学家们的关注。进入</w:t>
      </w:r>
      <w:r w:rsidRPr="00146672">
        <w:rPr>
          <w:rFonts w:ascii="Times New Roman" w:eastAsia="宋体" w:hAnsi="Times New Roman"/>
          <w:sz w:val="24"/>
          <w:szCs w:val="24"/>
        </w:rPr>
        <w:t>21</w:t>
      </w:r>
      <w:r w:rsidRPr="00BD4201">
        <w:rPr>
          <w:rFonts w:ascii="宋体" w:eastAsia="宋体" w:hAnsi="宋体"/>
          <w:sz w:val="24"/>
          <w:szCs w:val="24"/>
        </w:rPr>
        <w:t>世纪以来,已经有六位科学家利用秀丽隐杆线虫为实验材料揭开了生命科学领域的重大秘密而获得了诺贝尔奖。</w:t>
      </w:r>
      <w:r w:rsidRPr="00146672">
        <w:rPr>
          <w:rFonts w:ascii="Times New Roman" w:eastAsia="宋体" w:hAnsi="Times New Roman"/>
          <w:sz w:val="24"/>
          <w:szCs w:val="24"/>
        </w:rPr>
        <w:t>1974</w:t>
      </w:r>
      <w:r w:rsidRPr="00BD4201">
        <w:rPr>
          <w:rFonts w:ascii="宋体" w:eastAsia="宋体" w:hAnsi="宋体"/>
          <w:sz w:val="24"/>
          <w:szCs w:val="24"/>
        </w:rPr>
        <w:t>年英国科学家悉尼·布雷内(</w:t>
      </w:r>
      <w:r w:rsidRPr="00146672">
        <w:rPr>
          <w:rFonts w:ascii="Times New Roman" w:eastAsia="宋体" w:hAnsi="Times New Roman"/>
          <w:sz w:val="24"/>
          <w:szCs w:val="24"/>
        </w:rPr>
        <w:t>sydney</w:t>
      </w:r>
      <w:r w:rsidRPr="00BD4201">
        <w:rPr>
          <w:rFonts w:ascii="宋体" w:eastAsia="宋体" w:hAnsi="宋体"/>
          <w:sz w:val="24"/>
          <w:szCs w:val="24"/>
        </w:rPr>
        <w:t xml:space="preserve"> </w:t>
      </w:r>
      <w:r w:rsidRPr="00146672">
        <w:rPr>
          <w:rFonts w:ascii="Times New Roman" w:eastAsia="宋体" w:hAnsi="Times New Roman"/>
          <w:sz w:val="24"/>
          <w:szCs w:val="24"/>
        </w:rPr>
        <w:t>brenner</w:t>
      </w:r>
      <w:r w:rsidRPr="00BD4201">
        <w:rPr>
          <w:rFonts w:ascii="宋体" w:eastAsia="宋体" w:hAnsi="宋体"/>
          <w:sz w:val="24"/>
          <w:szCs w:val="24"/>
        </w:rPr>
        <w:t>)第一次把秀丽隐杆线虫作为模式生物</w:t>
      </w:r>
      <w:r w:rsidR="00D527AD" w:rsidRPr="00D527AD">
        <w:rPr>
          <w:rFonts w:ascii="宋体" w:eastAsia="宋体" w:hAnsi="宋体" w:hint="eastAsia"/>
          <w:sz w:val="24"/>
          <w:szCs w:val="24"/>
          <w:vertAlign w:val="superscript"/>
        </w:rPr>
        <w:t>[</w:t>
      </w:r>
      <w:r w:rsidR="00AD5195">
        <w:rPr>
          <w:rFonts w:ascii="宋体" w:eastAsia="宋体" w:hAnsi="宋体"/>
          <w:sz w:val="24"/>
          <w:szCs w:val="24"/>
          <w:vertAlign w:val="superscript"/>
        </w:rPr>
        <w:t>6</w:t>
      </w:r>
      <w:r w:rsidR="00D527AD" w:rsidRPr="00D527AD">
        <w:rPr>
          <w:rFonts w:ascii="宋体" w:eastAsia="宋体" w:hAnsi="宋体"/>
          <w:sz w:val="24"/>
          <w:szCs w:val="24"/>
          <w:vertAlign w:val="superscript"/>
        </w:rPr>
        <w:t>]</w:t>
      </w:r>
      <w:r w:rsidRPr="00BD4201">
        <w:rPr>
          <w:rFonts w:ascii="宋体" w:eastAsia="宋体" w:hAnsi="宋体"/>
          <w:sz w:val="24"/>
          <w:szCs w:val="24"/>
        </w:rPr>
        <w:t>,成功地分离出线虫的各种突变体,发现了在器官发育过程中的基因规则而获得了</w:t>
      </w:r>
      <w:r w:rsidRPr="00146672">
        <w:rPr>
          <w:rFonts w:ascii="Times New Roman" w:eastAsia="宋体" w:hAnsi="Times New Roman"/>
          <w:sz w:val="24"/>
          <w:szCs w:val="24"/>
        </w:rPr>
        <w:t>2002</w:t>
      </w:r>
      <w:r w:rsidRPr="00BD4201">
        <w:rPr>
          <w:rFonts w:ascii="宋体" w:eastAsia="宋体" w:hAnsi="宋体"/>
          <w:sz w:val="24"/>
          <w:szCs w:val="24"/>
        </w:rPr>
        <w:t>年诺贝尔生理学或医学奖。与悉尼·布雷内共同分享诺贝尔奖的有两名科学家,其中一位科学家是英国约翰·苏尔斯顿(</w:t>
      </w:r>
      <w:r w:rsidRPr="00146672">
        <w:rPr>
          <w:rFonts w:ascii="Times New Roman" w:eastAsia="宋体" w:hAnsi="Times New Roman"/>
          <w:sz w:val="24"/>
          <w:szCs w:val="24"/>
        </w:rPr>
        <w:t>john</w:t>
      </w:r>
      <w:r w:rsidRPr="00BD4201">
        <w:rPr>
          <w:rFonts w:ascii="宋体" w:eastAsia="宋体" w:hAnsi="宋体"/>
          <w:sz w:val="24"/>
          <w:szCs w:val="24"/>
        </w:rPr>
        <w:t xml:space="preserve"> </w:t>
      </w:r>
      <w:r w:rsidRPr="00146672">
        <w:rPr>
          <w:rFonts w:ascii="Times New Roman" w:eastAsia="宋体" w:hAnsi="Times New Roman"/>
          <w:sz w:val="24"/>
          <w:szCs w:val="24"/>
        </w:rPr>
        <w:t>e</w:t>
      </w:r>
      <w:r w:rsidRPr="00BD4201">
        <w:rPr>
          <w:rFonts w:ascii="宋体" w:eastAsia="宋体" w:hAnsi="宋体"/>
          <w:sz w:val="24"/>
          <w:szCs w:val="24"/>
        </w:rPr>
        <w:t xml:space="preserve">. </w:t>
      </w:r>
      <w:r w:rsidRPr="00146672">
        <w:rPr>
          <w:rFonts w:ascii="Times New Roman" w:eastAsia="宋体" w:hAnsi="Times New Roman"/>
          <w:sz w:val="24"/>
          <w:szCs w:val="24"/>
        </w:rPr>
        <w:t>sulston</w:t>
      </w:r>
      <w:r w:rsidRPr="00BD4201">
        <w:rPr>
          <w:rFonts w:ascii="宋体" w:eastAsia="宋体" w:hAnsi="宋体"/>
          <w:sz w:val="24"/>
          <w:szCs w:val="24"/>
        </w:rPr>
        <w:t>),通过显微镜活体观察线虫的胚胎发育和细</w:t>
      </w:r>
      <w:r w:rsidRPr="00BD4201">
        <w:rPr>
          <w:rFonts w:ascii="宋体" w:eastAsia="宋体" w:hAnsi="宋体" w:hint="eastAsia"/>
          <w:sz w:val="24"/>
          <w:szCs w:val="24"/>
        </w:rPr>
        <w:t>胞迁移途径</w:t>
      </w:r>
      <w:r w:rsidRPr="00BD4201">
        <w:rPr>
          <w:rFonts w:ascii="宋体" w:eastAsia="宋体" w:hAnsi="宋体"/>
          <w:sz w:val="24"/>
          <w:szCs w:val="24"/>
        </w:rPr>
        <w:t>,于</w:t>
      </w:r>
      <w:r w:rsidRPr="00146672">
        <w:rPr>
          <w:rFonts w:ascii="Times New Roman" w:eastAsia="宋体" w:hAnsi="Times New Roman"/>
          <w:sz w:val="24"/>
          <w:szCs w:val="24"/>
        </w:rPr>
        <w:t>1983</w:t>
      </w:r>
      <w:r w:rsidRPr="00BD4201">
        <w:rPr>
          <w:rFonts w:ascii="宋体" w:eastAsia="宋体" w:hAnsi="宋体"/>
          <w:sz w:val="24"/>
          <w:szCs w:val="24"/>
        </w:rPr>
        <w:t>年完成线虫从受精卵到成体的细胞谱系</w:t>
      </w:r>
      <w:r w:rsidR="00D527AD" w:rsidRPr="00D527AD">
        <w:rPr>
          <w:rFonts w:ascii="宋体" w:eastAsia="宋体" w:hAnsi="宋体" w:hint="eastAsia"/>
          <w:sz w:val="24"/>
          <w:szCs w:val="24"/>
          <w:vertAlign w:val="superscript"/>
        </w:rPr>
        <w:t>[</w:t>
      </w:r>
      <w:r w:rsidR="00AD5195">
        <w:rPr>
          <w:rFonts w:ascii="宋体" w:eastAsia="宋体" w:hAnsi="宋体"/>
          <w:sz w:val="24"/>
          <w:szCs w:val="24"/>
          <w:vertAlign w:val="superscript"/>
        </w:rPr>
        <w:t>7</w:t>
      </w:r>
      <w:r w:rsidR="00D527AD" w:rsidRPr="00D527AD">
        <w:rPr>
          <w:rFonts w:ascii="宋体" w:eastAsia="宋体" w:hAnsi="宋体"/>
          <w:sz w:val="24"/>
          <w:szCs w:val="24"/>
          <w:vertAlign w:val="superscript"/>
        </w:rPr>
        <w:t>]</w:t>
      </w:r>
      <w:r w:rsidRPr="00BD4201">
        <w:rPr>
          <w:rFonts w:ascii="宋体" w:eastAsia="宋体" w:hAnsi="宋体"/>
          <w:sz w:val="24"/>
          <w:szCs w:val="24"/>
        </w:rPr>
        <w:t>。另一位科学家是美国的罗特·霍维茨(</w:t>
      </w:r>
      <w:r w:rsidRPr="00146672">
        <w:rPr>
          <w:rFonts w:ascii="Times New Roman" w:eastAsia="宋体" w:hAnsi="Times New Roman"/>
          <w:sz w:val="24"/>
          <w:szCs w:val="24"/>
        </w:rPr>
        <w:t>h</w:t>
      </w:r>
      <w:r w:rsidRPr="00BD4201">
        <w:rPr>
          <w:rFonts w:ascii="宋体" w:eastAsia="宋体" w:hAnsi="宋体"/>
          <w:sz w:val="24"/>
          <w:szCs w:val="24"/>
        </w:rPr>
        <w:t xml:space="preserve">. </w:t>
      </w:r>
      <w:r w:rsidRPr="00146672">
        <w:rPr>
          <w:rFonts w:ascii="Times New Roman" w:eastAsia="宋体" w:hAnsi="Times New Roman"/>
          <w:sz w:val="24"/>
          <w:szCs w:val="24"/>
        </w:rPr>
        <w:t>robert</w:t>
      </w:r>
      <w:r w:rsidRPr="00BD4201">
        <w:rPr>
          <w:rFonts w:ascii="宋体" w:eastAsia="宋体" w:hAnsi="宋体"/>
          <w:sz w:val="24"/>
          <w:szCs w:val="24"/>
        </w:rPr>
        <w:t xml:space="preserve"> </w:t>
      </w:r>
      <w:r w:rsidRPr="00146672">
        <w:rPr>
          <w:rFonts w:ascii="Times New Roman" w:eastAsia="宋体" w:hAnsi="Times New Roman"/>
          <w:sz w:val="24"/>
          <w:szCs w:val="24"/>
        </w:rPr>
        <w:t>horvitz</w:t>
      </w:r>
      <w:r w:rsidRPr="00BD4201">
        <w:rPr>
          <w:rFonts w:ascii="宋体" w:eastAsia="宋体" w:hAnsi="宋体"/>
          <w:sz w:val="24"/>
          <w:szCs w:val="24"/>
        </w:rPr>
        <w:t>),是利用秀丽隐杆线虫作为研究对象进行了“细胞程序性死亡”研究</w:t>
      </w:r>
      <w:r w:rsidR="00D527AD" w:rsidRPr="00D527AD">
        <w:rPr>
          <w:rFonts w:ascii="宋体" w:eastAsia="宋体" w:hAnsi="宋体" w:hint="eastAsia"/>
          <w:sz w:val="24"/>
          <w:szCs w:val="24"/>
          <w:vertAlign w:val="superscript"/>
        </w:rPr>
        <w:t>[</w:t>
      </w:r>
      <w:r w:rsidR="00AD5195">
        <w:rPr>
          <w:rFonts w:ascii="宋体" w:eastAsia="宋体" w:hAnsi="宋体"/>
          <w:sz w:val="24"/>
          <w:szCs w:val="24"/>
          <w:vertAlign w:val="superscript"/>
        </w:rPr>
        <w:t>8</w:t>
      </w:r>
      <w:r w:rsidR="00D527AD" w:rsidRPr="00D527AD">
        <w:rPr>
          <w:rFonts w:ascii="宋体" w:eastAsia="宋体" w:hAnsi="宋体"/>
          <w:sz w:val="24"/>
          <w:szCs w:val="24"/>
          <w:vertAlign w:val="superscript"/>
        </w:rPr>
        <w:t>]</w:t>
      </w:r>
      <w:r>
        <w:rPr>
          <w:rFonts w:ascii="宋体" w:eastAsia="宋体" w:hAnsi="宋体" w:hint="eastAsia"/>
          <w:sz w:val="24"/>
          <w:szCs w:val="24"/>
        </w:rPr>
        <w:t>。</w:t>
      </w:r>
      <w:r w:rsidRPr="00BD4201">
        <w:rPr>
          <w:rFonts w:ascii="宋体" w:eastAsia="宋体" w:hAnsi="宋体" w:hint="eastAsia"/>
          <w:sz w:val="24"/>
          <w:szCs w:val="24"/>
        </w:rPr>
        <w:t>克雷格·梅洛</w:t>
      </w:r>
      <w:r w:rsidRPr="00BD4201">
        <w:rPr>
          <w:rFonts w:ascii="宋体" w:eastAsia="宋体" w:hAnsi="宋体"/>
          <w:sz w:val="24"/>
          <w:szCs w:val="24"/>
        </w:rPr>
        <w:t>(</w:t>
      </w:r>
      <w:r w:rsidRPr="00146672">
        <w:rPr>
          <w:rFonts w:ascii="Times New Roman" w:eastAsia="宋体" w:hAnsi="Times New Roman"/>
          <w:sz w:val="24"/>
          <w:szCs w:val="24"/>
        </w:rPr>
        <w:t>craig</w:t>
      </w:r>
      <w:r w:rsidRPr="00BD4201">
        <w:rPr>
          <w:rFonts w:ascii="宋体" w:eastAsia="宋体" w:hAnsi="宋体"/>
          <w:sz w:val="24"/>
          <w:szCs w:val="24"/>
        </w:rPr>
        <w:t xml:space="preserve"> </w:t>
      </w:r>
      <w:r w:rsidRPr="00146672">
        <w:rPr>
          <w:rFonts w:ascii="Times New Roman" w:eastAsia="宋体" w:hAnsi="Times New Roman"/>
          <w:sz w:val="24"/>
          <w:szCs w:val="24"/>
        </w:rPr>
        <w:t>c</w:t>
      </w:r>
      <w:r w:rsidRPr="00BD4201">
        <w:rPr>
          <w:rFonts w:ascii="宋体" w:eastAsia="宋体" w:hAnsi="宋体"/>
          <w:sz w:val="24"/>
          <w:szCs w:val="24"/>
        </w:rPr>
        <w:t xml:space="preserve">. </w:t>
      </w:r>
      <w:r w:rsidRPr="00146672">
        <w:rPr>
          <w:rFonts w:ascii="Times New Roman" w:eastAsia="宋体" w:hAnsi="Times New Roman"/>
          <w:sz w:val="24"/>
          <w:szCs w:val="24"/>
        </w:rPr>
        <w:t>mello</w:t>
      </w:r>
      <w:r w:rsidRPr="00BD4201">
        <w:rPr>
          <w:rFonts w:ascii="宋体" w:eastAsia="宋体" w:hAnsi="宋体"/>
          <w:sz w:val="24"/>
          <w:szCs w:val="24"/>
        </w:rPr>
        <w:t>)</w:t>
      </w:r>
      <w:r w:rsidR="00D527AD" w:rsidRPr="00D527AD">
        <w:rPr>
          <w:rFonts w:ascii="宋体" w:eastAsia="宋体" w:hAnsi="宋体"/>
          <w:sz w:val="24"/>
          <w:szCs w:val="24"/>
          <w:vertAlign w:val="superscript"/>
        </w:rPr>
        <w:t>[</w:t>
      </w:r>
      <w:r w:rsidR="00AD5195">
        <w:rPr>
          <w:rFonts w:ascii="宋体" w:eastAsia="宋体" w:hAnsi="宋体"/>
          <w:sz w:val="24"/>
          <w:szCs w:val="24"/>
          <w:vertAlign w:val="superscript"/>
        </w:rPr>
        <w:t>9</w:t>
      </w:r>
      <w:r w:rsidR="00D527AD" w:rsidRPr="00D527AD">
        <w:rPr>
          <w:rFonts w:ascii="宋体" w:eastAsia="宋体" w:hAnsi="宋体"/>
          <w:sz w:val="24"/>
          <w:szCs w:val="24"/>
          <w:vertAlign w:val="superscript"/>
        </w:rPr>
        <w:t>]</w:t>
      </w:r>
      <w:r w:rsidRPr="00BD4201">
        <w:rPr>
          <w:rFonts w:ascii="宋体" w:eastAsia="宋体" w:hAnsi="宋体"/>
          <w:sz w:val="24"/>
          <w:szCs w:val="24"/>
        </w:rPr>
        <w:t>和安德鲁·菲尔和(</w:t>
      </w:r>
      <w:r w:rsidRPr="00146672">
        <w:rPr>
          <w:rFonts w:ascii="Times New Roman" w:eastAsia="宋体" w:hAnsi="Times New Roman"/>
          <w:sz w:val="24"/>
          <w:szCs w:val="24"/>
        </w:rPr>
        <w:t>andrew</w:t>
      </w:r>
      <w:r w:rsidRPr="00BD4201">
        <w:rPr>
          <w:rFonts w:ascii="宋体" w:eastAsia="宋体" w:hAnsi="宋体"/>
          <w:sz w:val="24"/>
          <w:szCs w:val="24"/>
        </w:rPr>
        <w:t xml:space="preserve"> </w:t>
      </w:r>
      <w:r w:rsidRPr="00146672">
        <w:rPr>
          <w:rFonts w:ascii="Times New Roman" w:eastAsia="宋体" w:hAnsi="Times New Roman"/>
          <w:sz w:val="24"/>
          <w:szCs w:val="24"/>
        </w:rPr>
        <w:t>z</w:t>
      </w:r>
      <w:r w:rsidRPr="00BD4201">
        <w:rPr>
          <w:rFonts w:ascii="宋体" w:eastAsia="宋体" w:hAnsi="宋体"/>
          <w:sz w:val="24"/>
          <w:szCs w:val="24"/>
        </w:rPr>
        <w:t xml:space="preserve">. </w:t>
      </w:r>
      <w:r w:rsidRPr="00146672">
        <w:rPr>
          <w:rFonts w:ascii="Times New Roman" w:eastAsia="宋体" w:hAnsi="Times New Roman"/>
          <w:sz w:val="24"/>
          <w:szCs w:val="24"/>
        </w:rPr>
        <w:t>fire</w:t>
      </w:r>
      <w:r w:rsidRPr="00BD4201">
        <w:rPr>
          <w:rFonts w:ascii="宋体" w:eastAsia="宋体" w:hAnsi="宋体"/>
          <w:sz w:val="24"/>
          <w:szCs w:val="24"/>
        </w:rPr>
        <w:t>)</w:t>
      </w:r>
      <w:r w:rsidR="00D527AD" w:rsidRPr="00D527AD">
        <w:rPr>
          <w:rFonts w:ascii="宋体" w:eastAsia="宋体" w:hAnsi="宋体"/>
          <w:sz w:val="24"/>
          <w:szCs w:val="24"/>
          <w:vertAlign w:val="superscript"/>
        </w:rPr>
        <w:t>[</w:t>
      </w:r>
      <w:r w:rsidR="00AD5195">
        <w:rPr>
          <w:rFonts w:ascii="宋体" w:eastAsia="宋体" w:hAnsi="宋体"/>
          <w:sz w:val="24"/>
          <w:szCs w:val="24"/>
          <w:vertAlign w:val="superscript"/>
        </w:rPr>
        <w:t>10</w:t>
      </w:r>
      <w:r w:rsidR="00D527AD" w:rsidRPr="00D527AD">
        <w:rPr>
          <w:rFonts w:ascii="宋体" w:eastAsia="宋体" w:hAnsi="宋体"/>
          <w:sz w:val="24"/>
          <w:szCs w:val="24"/>
          <w:vertAlign w:val="superscript"/>
        </w:rPr>
        <w:t>]</w:t>
      </w:r>
      <w:r w:rsidRPr="00BD4201">
        <w:rPr>
          <w:rFonts w:ascii="宋体" w:eastAsia="宋体" w:hAnsi="宋体"/>
          <w:sz w:val="24"/>
          <w:szCs w:val="24"/>
        </w:rPr>
        <w:t>利用秀丽隐杆线虫实验发现一种全新的基因调控方式—</w:t>
      </w:r>
      <w:r w:rsidR="000F7024">
        <w:rPr>
          <w:rFonts w:ascii="Times New Roman" w:eastAsia="宋体" w:hAnsi="Times New Roman"/>
          <w:sz w:val="24"/>
          <w:szCs w:val="24"/>
        </w:rPr>
        <w:t>RNA</w:t>
      </w:r>
      <w:r w:rsidRPr="00BD4201">
        <w:rPr>
          <w:rFonts w:ascii="宋体" w:eastAsia="宋体" w:hAnsi="宋体"/>
          <w:sz w:val="24"/>
          <w:szCs w:val="24"/>
        </w:rPr>
        <w:t xml:space="preserve"> 干扰(</w:t>
      </w:r>
      <w:r w:rsidR="000F7024">
        <w:rPr>
          <w:rFonts w:ascii="Times New Roman" w:eastAsia="宋体" w:hAnsi="Times New Roman"/>
          <w:sz w:val="24"/>
          <w:szCs w:val="24"/>
        </w:rPr>
        <w:t>RNA</w:t>
      </w:r>
      <w:r w:rsidRPr="00146672">
        <w:rPr>
          <w:rFonts w:ascii="Times New Roman" w:eastAsia="宋体" w:hAnsi="Times New Roman"/>
          <w:sz w:val="24"/>
          <w:szCs w:val="24"/>
        </w:rPr>
        <w:t>i</w:t>
      </w:r>
      <w:r w:rsidRPr="00BD4201">
        <w:rPr>
          <w:rFonts w:ascii="宋体" w:eastAsia="宋体" w:hAnsi="宋体"/>
          <w:sz w:val="24"/>
          <w:szCs w:val="24"/>
        </w:rPr>
        <w:t>)而获得</w:t>
      </w:r>
      <w:r w:rsidRPr="00146672">
        <w:rPr>
          <w:rFonts w:ascii="Times New Roman" w:eastAsia="宋体" w:hAnsi="Times New Roman"/>
          <w:sz w:val="24"/>
          <w:szCs w:val="24"/>
        </w:rPr>
        <w:t>2006</w:t>
      </w:r>
      <w:r w:rsidRPr="00BD4201">
        <w:rPr>
          <w:rFonts w:ascii="宋体" w:eastAsia="宋体" w:hAnsi="宋体"/>
          <w:sz w:val="24"/>
          <w:szCs w:val="24"/>
        </w:rPr>
        <w:t>年诺贝尔生理学或医学奖。</w:t>
      </w:r>
      <w:r w:rsidRPr="00BD4201">
        <w:rPr>
          <w:rFonts w:ascii="宋体" w:eastAsia="宋体" w:hAnsi="宋体" w:hint="eastAsia"/>
          <w:sz w:val="24"/>
          <w:szCs w:val="24"/>
        </w:rPr>
        <w:t>此外</w:t>
      </w:r>
      <w:r w:rsidRPr="00BD4201">
        <w:rPr>
          <w:rFonts w:ascii="宋体" w:eastAsia="宋体" w:hAnsi="宋体"/>
          <w:sz w:val="24"/>
          <w:szCs w:val="24"/>
        </w:rPr>
        <w:t xml:space="preserve">, </w:t>
      </w:r>
      <w:r w:rsidRPr="00146672">
        <w:rPr>
          <w:rFonts w:ascii="Times New Roman" w:eastAsia="宋体" w:hAnsi="Times New Roman"/>
          <w:sz w:val="24"/>
          <w:szCs w:val="24"/>
        </w:rPr>
        <w:t>martin</w:t>
      </w:r>
      <w:r w:rsidRPr="00BD4201">
        <w:rPr>
          <w:rFonts w:ascii="宋体" w:eastAsia="宋体" w:hAnsi="宋体"/>
          <w:sz w:val="24"/>
          <w:szCs w:val="24"/>
        </w:rPr>
        <w:t xml:space="preserve"> </w:t>
      </w:r>
      <w:r w:rsidRPr="00146672">
        <w:rPr>
          <w:rFonts w:ascii="Times New Roman" w:eastAsia="宋体" w:hAnsi="Times New Roman"/>
          <w:sz w:val="24"/>
          <w:szCs w:val="24"/>
        </w:rPr>
        <w:t>chalfie</w:t>
      </w:r>
      <w:r w:rsidRPr="00BD4201">
        <w:rPr>
          <w:rFonts w:ascii="宋体" w:eastAsia="宋体" w:hAnsi="宋体"/>
          <w:sz w:val="24"/>
          <w:szCs w:val="24"/>
        </w:rPr>
        <w:t>证明了</w:t>
      </w:r>
      <w:r w:rsidR="00077475">
        <w:rPr>
          <w:rFonts w:ascii="宋体" w:eastAsia="宋体" w:hAnsi="宋体" w:hint="eastAsia"/>
          <w:sz w:val="24"/>
          <w:szCs w:val="24"/>
        </w:rPr>
        <w:t>GFP</w:t>
      </w:r>
      <w:r w:rsidRPr="00BD4201">
        <w:rPr>
          <w:rFonts w:ascii="宋体" w:eastAsia="宋体" w:hAnsi="宋体"/>
          <w:sz w:val="24"/>
          <w:szCs w:val="24"/>
        </w:rPr>
        <w:t>(绿色荧光蛋白)作为多种生物学现象的发光遗传标记的价值</w:t>
      </w:r>
      <w:r w:rsidR="00AD5195" w:rsidRPr="00AD5195">
        <w:rPr>
          <w:rFonts w:ascii="宋体" w:eastAsia="宋体" w:hAnsi="宋体" w:hint="eastAsia"/>
          <w:sz w:val="24"/>
          <w:szCs w:val="24"/>
          <w:vertAlign w:val="superscript"/>
        </w:rPr>
        <w:t>[</w:t>
      </w:r>
      <w:r w:rsidR="00AD5195" w:rsidRPr="00AD5195">
        <w:rPr>
          <w:rFonts w:ascii="宋体" w:eastAsia="宋体" w:hAnsi="宋体"/>
          <w:sz w:val="24"/>
          <w:szCs w:val="24"/>
          <w:vertAlign w:val="superscript"/>
        </w:rPr>
        <w:t>1</w:t>
      </w:r>
      <w:r w:rsidR="00AD5195">
        <w:rPr>
          <w:rFonts w:ascii="宋体" w:eastAsia="宋体" w:hAnsi="宋体"/>
          <w:sz w:val="24"/>
          <w:szCs w:val="24"/>
          <w:vertAlign w:val="superscript"/>
        </w:rPr>
        <w:t>1</w:t>
      </w:r>
      <w:r w:rsidR="00AD5195" w:rsidRPr="00AD5195">
        <w:rPr>
          <w:rFonts w:ascii="宋体" w:eastAsia="宋体" w:hAnsi="宋体"/>
          <w:sz w:val="24"/>
          <w:szCs w:val="24"/>
          <w:vertAlign w:val="superscript"/>
        </w:rPr>
        <w:t>]</w:t>
      </w:r>
      <w:r w:rsidRPr="00BD4201">
        <w:rPr>
          <w:rFonts w:ascii="宋体" w:eastAsia="宋体" w:hAnsi="宋体"/>
          <w:sz w:val="24"/>
          <w:szCs w:val="24"/>
        </w:rPr>
        <w:t>。在最初的一项实验中,他用</w:t>
      </w:r>
      <w:r w:rsidR="00077475">
        <w:rPr>
          <w:rFonts w:ascii="Times New Roman" w:eastAsia="宋体" w:hAnsi="Times New Roman"/>
          <w:sz w:val="24"/>
          <w:szCs w:val="24"/>
        </w:rPr>
        <w:t>GFP</w:t>
      </w:r>
      <w:r w:rsidRPr="00BD4201">
        <w:rPr>
          <w:rFonts w:ascii="宋体" w:eastAsia="宋体" w:hAnsi="宋体"/>
          <w:sz w:val="24"/>
          <w:szCs w:val="24"/>
        </w:rPr>
        <w:t>使秀丽隐杆线虫的</w:t>
      </w:r>
      <w:r w:rsidRPr="00146672">
        <w:rPr>
          <w:rFonts w:ascii="Times New Roman" w:eastAsia="宋体" w:hAnsi="Times New Roman"/>
          <w:sz w:val="24"/>
          <w:szCs w:val="24"/>
        </w:rPr>
        <w:t>6</w:t>
      </w:r>
      <w:r w:rsidRPr="00BD4201">
        <w:rPr>
          <w:rFonts w:ascii="宋体" w:eastAsia="宋体" w:hAnsi="宋体"/>
          <w:sz w:val="24"/>
          <w:szCs w:val="24"/>
        </w:rPr>
        <w:t>个单独细胞有了颜色,由此获得了</w:t>
      </w:r>
      <w:r w:rsidRPr="00146672">
        <w:rPr>
          <w:rFonts w:ascii="Times New Roman" w:eastAsia="宋体" w:hAnsi="Times New Roman"/>
          <w:sz w:val="24"/>
          <w:szCs w:val="24"/>
        </w:rPr>
        <w:t>2008</w:t>
      </w:r>
      <w:r w:rsidRPr="00BD4201">
        <w:rPr>
          <w:rFonts w:ascii="宋体" w:eastAsia="宋体" w:hAnsi="宋体"/>
          <w:sz w:val="24"/>
          <w:szCs w:val="24"/>
        </w:rPr>
        <w:t>年化学</w:t>
      </w:r>
      <w:r w:rsidRPr="00BD4201">
        <w:rPr>
          <w:rFonts w:ascii="宋体" w:eastAsia="宋体" w:hAnsi="宋体" w:hint="eastAsia"/>
          <w:sz w:val="24"/>
          <w:szCs w:val="24"/>
        </w:rPr>
        <w:t>奖。</w:t>
      </w:r>
    </w:p>
    <w:p w14:paraId="5A4E47B1"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 xml:space="preserve"> 秀丽隐杆线虫的神经结构虽然简单，却很完善。雌雄同体的秀丽隐杆线虫</w:t>
      </w:r>
      <w:r w:rsidRPr="00146672">
        <w:rPr>
          <w:rFonts w:ascii="Times New Roman" w:eastAsia="宋体" w:hAnsi="Times New Roman"/>
          <w:sz w:val="24"/>
          <w:szCs w:val="24"/>
        </w:rPr>
        <w:t>302</w:t>
      </w:r>
      <w:r w:rsidRPr="00BD4201">
        <w:rPr>
          <w:rFonts w:ascii="宋体" w:eastAsia="宋体" w:hAnsi="宋体"/>
          <w:sz w:val="24"/>
          <w:szCs w:val="24"/>
        </w:rPr>
        <w:t>个神经元</w:t>
      </w:r>
      <w:r w:rsidRPr="00146672">
        <w:rPr>
          <w:rFonts w:ascii="Times New Roman" w:eastAsia="宋体" w:hAnsi="Times New Roman"/>
          <w:sz w:val="24"/>
          <w:szCs w:val="24"/>
        </w:rPr>
        <w:t>56</w:t>
      </w:r>
      <w:r w:rsidRPr="00BD4201">
        <w:rPr>
          <w:rFonts w:ascii="宋体" w:eastAsia="宋体" w:hAnsi="宋体"/>
          <w:sz w:val="24"/>
          <w:szCs w:val="24"/>
        </w:rPr>
        <w:t xml:space="preserve"> 个胶质细胞，占体细胞的三分之一。根据形态不同可</w:t>
      </w:r>
      <w:r w:rsidR="00077475">
        <w:rPr>
          <w:rFonts w:ascii="宋体" w:eastAsia="宋体" w:hAnsi="宋体" w:hint="eastAsia"/>
          <w:sz w:val="24"/>
          <w:szCs w:val="24"/>
        </w:rPr>
        <w:t>将</w:t>
      </w:r>
      <w:r w:rsidRPr="00146672">
        <w:rPr>
          <w:rFonts w:ascii="Times New Roman" w:eastAsia="宋体" w:hAnsi="Times New Roman"/>
          <w:sz w:val="24"/>
          <w:szCs w:val="24"/>
        </w:rPr>
        <w:t>302</w:t>
      </w:r>
      <w:r w:rsidRPr="00BD4201">
        <w:rPr>
          <w:rFonts w:ascii="宋体" w:eastAsia="宋体" w:hAnsi="宋体"/>
          <w:sz w:val="24"/>
          <w:szCs w:val="24"/>
        </w:rPr>
        <w:t>个神经元分为</w:t>
      </w:r>
      <w:r w:rsidRPr="00146672">
        <w:rPr>
          <w:rFonts w:ascii="Times New Roman" w:eastAsia="宋体" w:hAnsi="Times New Roman"/>
          <w:sz w:val="24"/>
          <w:szCs w:val="24"/>
        </w:rPr>
        <w:t>118</w:t>
      </w:r>
      <w:r w:rsidRPr="00BD4201">
        <w:rPr>
          <w:rFonts w:ascii="宋体" w:eastAsia="宋体" w:hAnsi="宋体"/>
          <w:sz w:val="24"/>
          <w:szCs w:val="24"/>
        </w:rPr>
        <w:t>种类型。根据功能可分为感觉神经元间神经元和运动神经</w:t>
      </w:r>
      <w:r w:rsidR="0088255A">
        <w:rPr>
          <w:rFonts w:ascii="宋体" w:eastAsia="宋体" w:hAnsi="宋体" w:hint="eastAsia"/>
          <w:sz w:val="24"/>
          <w:szCs w:val="24"/>
        </w:rPr>
        <w:t>元</w:t>
      </w:r>
      <w:r w:rsidRPr="00146672">
        <w:rPr>
          <w:rFonts w:ascii="Times New Roman" w:eastAsia="宋体" w:hAnsi="Times New Roman"/>
          <w:sz w:val="24"/>
          <w:szCs w:val="24"/>
        </w:rPr>
        <w:t>3</w:t>
      </w:r>
      <w:r w:rsidRPr="00BD4201">
        <w:rPr>
          <w:rFonts w:ascii="宋体" w:eastAsia="宋体" w:hAnsi="宋体"/>
          <w:sz w:val="24"/>
          <w:szCs w:val="24"/>
        </w:rPr>
        <w:t>种类型, 共具有</w:t>
      </w:r>
      <w:r w:rsidRPr="00146672">
        <w:rPr>
          <w:rFonts w:ascii="Times New Roman" w:eastAsia="宋体" w:hAnsi="Times New Roman"/>
          <w:sz w:val="24"/>
          <w:szCs w:val="24"/>
        </w:rPr>
        <w:t>5000</w:t>
      </w:r>
      <w:r w:rsidRPr="00BD4201">
        <w:rPr>
          <w:rFonts w:ascii="宋体" w:eastAsia="宋体" w:hAnsi="宋体"/>
          <w:sz w:val="24"/>
          <w:szCs w:val="24"/>
        </w:rPr>
        <w:t>个化学突触、</w:t>
      </w:r>
      <w:r w:rsidRPr="00146672">
        <w:rPr>
          <w:rFonts w:ascii="Times New Roman" w:eastAsia="宋体" w:hAnsi="Times New Roman"/>
          <w:sz w:val="24"/>
          <w:szCs w:val="24"/>
        </w:rPr>
        <w:t>600</w:t>
      </w:r>
      <w:r w:rsidRPr="00BD4201">
        <w:rPr>
          <w:rFonts w:ascii="宋体" w:eastAsia="宋体" w:hAnsi="宋体"/>
          <w:sz w:val="24"/>
          <w:szCs w:val="24"/>
        </w:rPr>
        <w:t>个缝隙连接和</w:t>
      </w:r>
      <w:r w:rsidRPr="00146672">
        <w:rPr>
          <w:rFonts w:ascii="Times New Roman" w:eastAsia="宋体" w:hAnsi="Times New Roman"/>
          <w:sz w:val="24"/>
          <w:szCs w:val="24"/>
        </w:rPr>
        <w:t>2000</w:t>
      </w:r>
      <w:r w:rsidRPr="00BD4201">
        <w:rPr>
          <w:rFonts w:ascii="宋体" w:eastAsia="宋体" w:hAnsi="宋体"/>
          <w:sz w:val="24"/>
          <w:szCs w:val="24"/>
        </w:rPr>
        <w:t>个神经肌肉接头。秀丽隐杆线虫包含多种经典的神经递质，如乙酰胆碱、多巴胺、</w:t>
      </w:r>
      <w:r w:rsidRPr="00146672">
        <w:rPr>
          <w:rFonts w:ascii="Times New Roman" w:eastAsia="宋体" w:hAnsi="Times New Roman"/>
          <w:sz w:val="24"/>
          <w:szCs w:val="24"/>
        </w:rPr>
        <w:t>5</w:t>
      </w:r>
      <w:r w:rsidRPr="00BD4201">
        <w:rPr>
          <w:rFonts w:ascii="宋体" w:eastAsia="宋体" w:hAnsi="宋体"/>
          <w:sz w:val="24"/>
          <w:szCs w:val="24"/>
        </w:rPr>
        <w:t>-羟色胺、谷氨酸、</w:t>
      </w:r>
      <w:r w:rsidRPr="00146672">
        <w:rPr>
          <w:rFonts w:ascii="Times New Roman" w:eastAsia="宋体" w:hAnsi="Times New Roman"/>
          <w:sz w:val="24"/>
          <w:szCs w:val="24"/>
        </w:rPr>
        <w:t>γ</w:t>
      </w:r>
      <w:r w:rsidRPr="00BD4201">
        <w:rPr>
          <w:rFonts w:ascii="宋体" w:eastAsia="宋体" w:hAnsi="宋体"/>
          <w:sz w:val="24"/>
          <w:szCs w:val="24"/>
        </w:rPr>
        <w:t>-氨基丁酸和神经肽等。这些神经递质在神经元中的合成、储存和代谢等过程都与哺乳动物具有高度相似性。线虫的大多数离子通道基因也与哺乳动物具有同源性</w:t>
      </w:r>
      <w:r w:rsidR="00F33601" w:rsidRPr="00F33601">
        <w:rPr>
          <w:rFonts w:ascii="宋体" w:eastAsia="宋体" w:hAnsi="宋体"/>
          <w:sz w:val="24"/>
          <w:szCs w:val="24"/>
          <w:vertAlign w:val="superscript"/>
        </w:rPr>
        <w:t>[4]</w:t>
      </w:r>
      <w:r w:rsidRPr="00BD4201">
        <w:rPr>
          <w:rFonts w:ascii="宋体" w:eastAsia="宋体" w:hAnsi="宋体"/>
          <w:sz w:val="24"/>
          <w:szCs w:val="24"/>
        </w:rPr>
        <w:t>。</w:t>
      </w:r>
      <w:r w:rsidRPr="00BD4201">
        <w:rPr>
          <w:rFonts w:ascii="宋体" w:eastAsia="宋体" w:hAnsi="宋体" w:hint="eastAsia"/>
          <w:sz w:val="24"/>
          <w:szCs w:val="24"/>
        </w:rPr>
        <w:t>秀丽隐杆线虫不但具有精巧的神经系统，还具有丰富的行为学特征，如运动、觅食、排泄、交配、排卵、温度趋向性、化学趋向性和群体趋向性等，因此通过行为异常突变体的筛选可以明确行为学的分子机制。另外，线虫身体透明，在微分干涉显微镜下细胞清晰可见，通过激光束杀死特定神经元可以明确特定神经元的</w:t>
      </w:r>
      <w:r w:rsidR="00077475">
        <w:rPr>
          <w:rFonts w:ascii="宋体" w:eastAsia="宋体" w:hAnsi="宋体" w:hint="eastAsia"/>
          <w:sz w:val="24"/>
          <w:szCs w:val="24"/>
        </w:rPr>
        <w:t>功</w:t>
      </w:r>
      <w:r w:rsidRPr="00BD4201">
        <w:rPr>
          <w:rFonts w:ascii="宋体" w:eastAsia="宋体" w:hAnsi="宋体" w:hint="eastAsia"/>
          <w:sz w:val="24"/>
          <w:szCs w:val="24"/>
        </w:rPr>
        <w:t>能。</w:t>
      </w:r>
    </w:p>
    <w:p w14:paraId="08212BF8" w14:textId="77777777" w:rsidR="00DA672E" w:rsidRPr="00BD4201" w:rsidRDefault="00DA672E" w:rsidP="000638DD">
      <w:pPr>
        <w:pStyle w:val="3"/>
        <w:spacing w:before="156" w:after="156"/>
      </w:pPr>
      <w:bookmarkStart w:id="106" w:name="_Toc516556458"/>
      <w:r w:rsidRPr="000F7024">
        <w:rPr>
          <w:rFonts w:cs="Times New Roman"/>
        </w:rPr>
        <w:lastRenderedPageBreak/>
        <w:t>1.</w:t>
      </w:r>
      <w:r w:rsidR="00670B37" w:rsidRPr="000F7024">
        <w:rPr>
          <w:rFonts w:cs="Times New Roman"/>
        </w:rPr>
        <w:t>1.</w:t>
      </w:r>
      <w:r w:rsidRPr="000F7024">
        <w:rPr>
          <w:rFonts w:cs="Times New Roman"/>
        </w:rPr>
        <w:t>2</w:t>
      </w:r>
      <w:r w:rsidRPr="00BD4201">
        <w:rPr>
          <w:rFonts w:hint="eastAsia"/>
        </w:rPr>
        <w:t>秀丽线虫研究价值</w:t>
      </w:r>
      <w:bookmarkEnd w:id="106"/>
    </w:p>
    <w:p w14:paraId="7BA07453" w14:textId="77777777" w:rsidR="00DA672E" w:rsidRPr="00BD4201" w:rsidRDefault="00670B37" w:rsidP="00AD5195">
      <w:pPr>
        <w:spacing w:line="440" w:lineRule="exact"/>
        <w:jc w:val="left"/>
        <w:rPr>
          <w:rFonts w:ascii="宋体" w:eastAsia="宋体" w:hAnsi="宋体"/>
          <w:sz w:val="24"/>
          <w:szCs w:val="24"/>
        </w:rPr>
      </w:pPr>
      <w:r>
        <w:rPr>
          <w:rFonts w:ascii="宋体" w:eastAsia="宋体" w:hAnsi="宋体" w:hint="eastAsia"/>
          <w:sz w:val="24"/>
          <w:szCs w:val="24"/>
        </w:rPr>
        <w:t>（一）</w:t>
      </w:r>
      <w:r w:rsidR="00DA672E" w:rsidRPr="00BD4201">
        <w:rPr>
          <w:rFonts w:ascii="宋体" w:eastAsia="宋体" w:hAnsi="宋体"/>
          <w:sz w:val="24"/>
          <w:szCs w:val="24"/>
        </w:rPr>
        <w:t>秀丽隐杆线虫在神经科学中的研究</w:t>
      </w:r>
    </w:p>
    <w:p w14:paraId="559B8CF0"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在学习记忆研究中，</w:t>
      </w:r>
      <w:r w:rsidRPr="00146672">
        <w:rPr>
          <w:rFonts w:ascii="Times New Roman" w:eastAsia="宋体" w:hAnsi="Times New Roman"/>
          <w:sz w:val="24"/>
          <w:szCs w:val="24"/>
        </w:rPr>
        <w:t>Rankin</w:t>
      </w:r>
      <w:r w:rsidRPr="00BD4201">
        <w:rPr>
          <w:rFonts w:ascii="宋体" w:eastAsia="宋体" w:hAnsi="宋体"/>
          <w:sz w:val="24"/>
          <w:szCs w:val="24"/>
        </w:rPr>
        <w:t>等于</w:t>
      </w:r>
      <w:r w:rsidRPr="00146672">
        <w:rPr>
          <w:rFonts w:ascii="Times New Roman" w:eastAsia="宋体" w:hAnsi="Times New Roman"/>
          <w:sz w:val="24"/>
          <w:szCs w:val="24"/>
        </w:rPr>
        <w:t>1990</w:t>
      </w:r>
      <w:r w:rsidRPr="00BD4201">
        <w:rPr>
          <w:rFonts w:ascii="宋体" w:eastAsia="宋体" w:hAnsi="宋体"/>
          <w:sz w:val="24"/>
          <w:szCs w:val="24"/>
        </w:rPr>
        <w:t>年发现秀丽隐杆线虫具有学习记忆能力，具体而言即短期习惯化、去习惯化和敏感化的能力。科学家利用秀丽隐杆线虫对机械刺激温度、化学物质、气味、氧浓度等的刺激反应，联合食物与饥饿等条件联合刺激，使得线虫对外界刺激产生趋向性，由此探究线虫的学习记忆机制，并不断在细胞、分子水平上取得进展</w:t>
      </w:r>
      <w:r w:rsidR="00AD5195" w:rsidRPr="00AD5195">
        <w:rPr>
          <w:rFonts w:ascii="宋体" w:eastAsia="宋体" w:hAnsi="宋体"/>
          <w:sz w:val="24"/>
          <w:szCs w:val="24"/>
          <w:vertAlign w:val="superscript"/>
        </w:rPr>
        <w:t>[12]</w:t>
      </w:r>
      <w:r w:rsidRPr="00BD4201">
        <w:rPr>
          <w:rFonts w:ascii="宋体" w:eastAsia="宋体" w:hAnsi="宋体"/>
          <w:sz w:val="24"/>
          <w:szCs w:val="24"/>
        </w:rPr>
        <w:t>。</w:t>
      </w:r>
    </w:p>
    <w:p w14:paraId="4B7AA589"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在神经系统疾病研究方面，秀丽隐杆线虫已被应用于脑死亡、神经系统退行性病变（如阿尔茨海默病、帕金森病等）、成瘾性疾病等的研究之中。在低氧损伤后，线虫的细胞也会和哺乳动物一样出现胞体肿胀、神经轴索断裂等细胞形态学改变，因此秀丽隐杆线虫适合作为神经缺氧损伤方面的模式生物。目前已在线虫低氧应答的机制方面取得进展。科学家还通过转基因、化学刺激等手段诱发秀丽隐杆线虫退行性神经疾病，并在基因表达、信号通路、信息分子方面探究了这些疾病的发病机制。秀丽隐杆线虫在对酒精、尼古丁的反应上也会出现与哺乳动物相类似的行为学变化。科学家们通过对成瘾机制的探究已经发现了一些可能发展为治疗方案的关键点</w:t>
      </w:r>
      <w:r w:rsidR="00AD5195" w:rsidRPr="00AD5195">
        <w:rPr>
          <w:rFonts w:ascii="宋体" w:eastAsia="宋体" w:hAnsi="宋体"/>
          <w:sz w:val="24"/>
          <w:szCs w:val="24"/>
          <w:vertAlign w:val="superscript"/>
        </w:rPr>
        <w:t>[12]</w:t>
      </w:r>
      <w:r w:rsidRPr="00BD4201">
        <w:rPr>
          <w:rFonts w:ascii="宋体" w:eastAsia="宋体" w:hAnsi="宋体" w:hint="eastAsia"/>
          <w:sz w:val="24"/>
          <w:szCs w:val="24"/>
        </w:rPr>
        <w:t>。</w:t>
      </w:r>
    </w:p>
    <w:p w14:paraId="3B2D4426" w14:textId="77777777" w:rsidR="00DA672E" w:rsidRPr="00BD4201" w:rsidRDefault="00670B37" w:rsidP="00DA672E">
      <w:pPr>
        <w:spacing w:line="440" w:lineRule="exact"/>
        <w:jc w:val="left"/>
        <w:rPr>
          <w:rFonts w:ascii="宋体" w:eastAsia="宋体" w:hAnsi="宋体"/>
          <w:sz w:val="24"/>
          <w:szCs w:val="24"/>
        </w:rPr>
      </w:pPr>
      <w:r>
        <w:rPr>
          <w:rFonts w:ascii="宋体" w:eastAsia="宋体" w:hAnsi="宋体" w:hint="eastAsia"/>
          <w:sz w:val="24"/>
          <w:szCs w:val="24"/>
        </w:rPr>
        <w:t>（二）</w:t>
      </w:r>
      <w:r w:rsidR="00DA672E" w:rsidRPr="00BD4201">
        <w:rPr>
          <w:rFonts w:ascii="宋体" w:eastAsia="宋体" w:hAnsi="宋体"/>
          <w:sz w:val="24"/>
          <w:szCs w:val="24"/>
        </w:rPr>
        <w:t>秀丽隐杆线虫在不对称发育方面中的研究成果</w:t>
      </w:r>
    </w:p>
    <w:p w14:paraId="529C354E"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通过科学家对秀丽隐杆线虫的观察发现，在受精之前线虫卵中没有任何不对称的证据。第一次卵裂，是不均一且不对称的，不对称的特点与精子进入卵的位点相关，这个点标志未来的后端，第一次卵裂确定了未来的前后轴。在此过程中，由肌动蛋白微纤维行程的帽状</w:t>
      </w:r>
      <w:r w:rsidRPr="00146672">
        <w:rPr>
          <w:rFonts w:ascii="Times New Roman" w:eastAsia="宋体" w:hAnsi="Times New Roman"/>
          <w:sz w:val="24"/>
          <w:szCs w:val="24"/>
        </w:rPr>
        <w:t>P</w:t>
      </w:r>
      <w:r w:rsidRPr="00BD4201">
        <w:rPr>
          <w:rFonts w:ascii="宋体" w:eastAsia="宋体" w:hAnsi="宋体"/>
          <w:sz w:val="24"/>
          <w:szCs w:val="24"/>
        </w:rPr>
        <w:t>颗粒控制了卵裂的方向。前后轴的一个早期标志是</w:t>
      </w:r>
      <w:r w:rsidRPr="00146672">
        <w:rPr>
          <w:rFonts w:ascii="Times New Roman" w:eastAsia="宋体" w:hAnsi="Times New Roman"/>
          <w:sz w:val="24"/>
          <w:szCs w:val="24"/>
        </w:rPr>
        <w:t>PAR</w:t>
      </w:r>
      <w:r w:rsidRPr="00BD4201">
        <w:rPr>
          <w:rFonts w:ascii="宋体" w:eastAsia="宋体" w:hAnsi="宋体"/>
          <w:sz w:val="24"/>
          <w:szCs w:val="24"/>
        </w:rPr>
        <w:t>-</w:t>
      </w:r>
      <w:r w:rsidRPr="00146672">
        <w:rPr>
          <w:rFonts w:ascii="Times New Roman" w:eastAsia="宋体" w:hAnsi="Times New Roman"/>
          <w:sz w:val="24"/>
          <w:szCs w:val="24"/>
        </w:rPr>
        <w:t>1</w:t>
      </w:r>
      <w:r w:rsidRPr="00BD4201">
        <w:rPr>
          <w:rFonts w:ascii="宋体" w:eastAsia="宋体" w:hAnsi="宋体"/>
          <w:sz w:val="24"/>
          <w:szCs w:val="24"/>
        </w:rPr>
        <w:t>蛋白，由母系基因</w:t>
      </w:r>
      <w:r w:rsidR="00212EE1">
        <w:rPr>
          <w:rFonts w:ascii="宋体" w:eastAsia="宋体" w:hAnsi="宋体" w:hint="eastAsia"/>
          <w:sz w:val="24"/>
          <w:szCs w:val="24"/>
        </w:rPr>
        <w:t>PAR</w:t>
      </w:r>
      <w:r w:rsidRPr="00BD4201">
        <w:rPr>
          <w:rFonts w:ascii="宋体" w:eastAsia="宋体" w:hAnsi="宋体"/>
          <w:sz w:val="24"/>
          <w:szCs w:val="24"/>
        </w:rPr>
        <w:t>-</w:t>
      </w:r>
      <w:r w:rsidRPr="00146672">
        <w:rPr>
          <w:rFonts w:ascii="Times New Roman" w:eastAsia="宋体" w:hAnsi="Times New Roman"/>
          <w:sz w:val="24"/>
          <w:szCs w:val="24"/>
        </w:rPr>
        <w:t>1</w:t>
      </w:r>
      <w:r w:rsidRPr="00BD4201">
        <w:rPr>
          <w:rFonts w:ascii="宋体" w:eastAsia="宋体" w:hAnsi="宋体"/>
          <w:sz w:val="24"/>
          <w:szCs w:val="24"/>
        </w:rPr>
        <w:t>编码，该蛋白在受精后细胞中定位于未来的后端区域。</w:t>
      </w:r>
      <w:r w:rsidRPr="00146672">
        <w:rPr>
          <w:rFonts w:ascii="Times New Roman" w:eastAsia="宋体" w:hAnsi="Times New Roman"/>
          <w:sz w:val="24"/>
          <w:szCs w:val="24"/>
        </w:rPr>
        <w:t>P</w:t>
      </w:r>
      <w:r w:rsidRPr="00BD4201">
        <w:rPr>
          <w:rFonts w:ascii="宋体" w:eastAsia="宋体" w:hAnsi="宋体"/>
          <w:sz w:val="24"/>
          <w:szCs w:val="24"/>
        </w:rPr>
        <w:t>颗粒与</w:t>
      </w:r>
      <w:r w:rsidRPr="00146672">
        <w:rPr>
          <w:rFonts w:ascii="Times New Roman" w:eastAsia="宋体" w:hAnsi="Times New Roman"/>
          <w:sz w:val="24"/>
          <w:szCs w:val="24"/>
        </w:rPr>
        <w:t>PAR</w:t>
      </w:r>
      <w:r w:rsidRPr="00BD4201">
        <w:rPr>
          <w:rFonts w:ascii="宋体" w:eastAsia="宋体" w:hAnsi="宋体"/>
          <w:sz w:val="24"/>
          <w:szCs w:val="24"/>
        </w:rPr>
        <w:t>-</w:t>
      </w:r>
      <w:r w:rsidRPr="00146672">
        <w:rPr>
          <w:rFonts w:ascii="Times New Roman" w:eastAsia="宋体" w:hAnsi="Times New Roman"/>
          <w:sz w:val="24"/>
          <w:szCs w:val="24"/>
        </w:rPr>
        <w:t>1</w:t>
      </w:r>
      <w:r w:rsidRPr="00BD4201">
        <w:rPr>
          <w:rFonts w:ascii="宋体" w:eastAsia="宋体" w:hAnsi="宋体"/>
          <w:sz w:val="24"/>
          <w:szCs w:val="24"/>
        </w:rPr>
        <w:t>蛋白的定位都需要微管的帮助</w:t>
      </w:r>
      <w:r w:rsidR="00AD5195" w:rsidRPr="00AD5195">
        <w:rPr>
          <w:rFonts w:ascii="宋体" w:eastAsia="宋体" w:hAnsi="宋体" w:hint="eastAsia"/>
          <w:sz w:val="24"/>
          <w:szCs w:val="24"/>
          <w:vertAlign w:val="superscript"/>
        </w:rPr>
        <w:t>[</w:t>
      </w:r>
      <w:r w:rsidR="00AD5195" w:rsidRPr="00AD5195">
        <w:rPr>
          <w:rFonts w:ascii="宋体" w:eastAsia="宋体" w:hAnsi="宋体"/>
          <w:sz w:val="24"/>
          <w:szCs w:val="24"/>
          <w:vertAlign w:val="superscript"/>
        </w:rPr>
        <w:t>13,14]</w:t>
      </w:r>
      <w:r w:rsidRPr="00BD4201">
        <w:rPr>
          <w:rFonts w:ascii="宋体" w:eastAsia="宋体" w:hAnsi="宋体"/>
          <w:sz w:val="24"/>
          <w:szCs w:val="24"/>
        </w:rPr>
        <w:t>。</w:t>
      </w:r>
    </w:p>
    <w:p w14:paraId="4DB5C076"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实验暗示左右的确定发生在第三次卵裂。</w:t>
      </w:r>
      <w:r w:rsidRPr="00146672">
        <w:rPr>
          <w:rFonts w:ascii="Times New Roman" w:eastAsia="宋体" w:hAnsi="Times New Roman"/>
          <w:sz w:val="24"/>
          <w:szCs w:val="24"/>
        </w:rPr>
        <w:t>AB</w:t>
      </w:r>
      <w:r w:rsidRPr="00BD4201">
        <w:rPr>
          <w:rFonts w:ascii="宋体" w:eastAsia="宋体" w:hAnsi="宋体"/>
          <w:sz w:val="24"/>
          <w:szCs w:val="24"/>
        </w:rPr>
        <w:t>细胞分裂为为前面的</w:t>
      </w:r>
      <w:r w:rsidRPr="00146672">
        <w:rPr>
          <w:rFonts w:ascii="Times New Roman" w:eastAsia="宋体" w:hAnsi="Times New Roman"/>
          <w:sz w:val="24"/>
          <w:szCs w:val="24"/>
        </w:rPr>
        <w:t>ABa</w:t>
      </w:r>
      <w:r w:rsidRPr="00BD4201">
        <w:rPr>
          <w:rFonts w:ascii="宋体" w:eastAsia="宋体" w:hAnsi="宋体"/>
          <w:sz w:val="24"/>
          <w:szCs w:val="24"/>
        </w:rPr>
        <w:t>细胞和后面的</w:t>
      </w:r>
      <w:r w:rsidRPr="00146672">
        <w:rPr>
          <w:rFonts w:ascii="Times New Roman" w:eastAsia="宋体" w:hAnsi="Times New Roman"/>
          <w:sz w:val="24"/>
          <w:szCs w:val="24"/>
        </w:rPr>
        <w:t>ABp</w:t>
      </w:r>
      <w:r w:rsidRPr="00BD4201">
        <w:rPr>
          <w:rFonts w:ascii="宋体" w:eastAsia="宋体" w:hAnsi="宋体"/>
          <w:sz w:val="24"/>
          <w:szCs w:val="24"/>
        </w:rPr>
        <w:t>细胞，这两个细胞在第三次卵裂时分别产生了左和右侧的子细胞。</w:t>
      </w:r>
      <w:r w:rsidRPr="00146672">
        <w:rPr>
          <w:rFonts w:ascii="Times New Roman" w:eastAsia="宋体" w:hAnsi="Times New Roman"/>
          <w:sz w:val="24"/>
          <w:szCs w:val="24"/>
        </w:rPr>
        <w:t>ABa</w:t>
      </w:r>
      <w:r w:rsidRPr="00BD4201">
        <w:rPr>
          <w:rFonts w:ascii="宋体" w:eastAsia="宋体" w:hAnsi="宋体"/>
          <w:sz w:val="24"/>
          <w:szCs w:val="24"/>
        </w:rPr>
        <w:t>细胞与</w:t>
      </w:r>
      <w:r w:rsidRPr="00146672">
        <w:rPr>
          <w:rFonts w:ascii="Times New Roman" w:eastAsia="宋体" w:hAnsi="Times New Roman"/>
          <w:sz w:val="24"/>
          <w:szCs w:val="24"/>
        </w:rPr>
        <w:t>ABp</w:t>
      </w:r>
      <w:r w:rsidRPr="00BD4201">
        <w:rPr>
          <w:rFonts w:ascii="宋体" w:eastAsia="宋体" w:hAnsi="宋体"/>
          <w:sz w:val="24"/>
          <w:szCs w:val="24"/>
        </w:rPr>
        <w:t>细胞起初是对等的，相邻细胞的相互作用决定了它们后面的命运</w:t>
      </w:r>
      <w:r w:rsidR="00AD5195" w:rsidRPr="00AD5195">
        <w:rPr>
          <w:rFonts w:ascii="宋体" w:eastAsia="宋体" w:hAnsi="宋体" w:hint="eastAsia"/>
          <w:sz w:val="24"/>
          <w:szCs w:val="24"/>
          <w:vertAlign w:val="superscript"/>
        </w:rPr>
        <w:t>[</w:t>
      </w:r>
      <w:r w:rsidR="00AD5195" w:rsidRPr="00AD5195">
        <w:rPr>
          <w:rFonts w:ascii="宋体" w:eastAsia="宋体" w:hAnsi="宋体"/>
          <w:sz w:val="24"/>
          <w:szCs w:val="24"/>
          <w:vertAlign w:val="superscript"/>
        </w:rPr>
        <w:t>15]</w:t>
      </w:r>
      <w:r w:rsidRPr="00BD4201">
        <w:rPr>
          <w:rFonts w:ascii="宋体" w:eastAsia="宋体" w:hAnsi="宋体"/>
          <w:sz w:val="24"/>
          <w:szCs w:val="24"/>
        </w:rPr>
        <w:t>。</w:t>
      </w:r>
    </w:p>
    <w:p w14:paraId="50A54183"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总体而言，线虫的发育过程中，前后轴在第一次卵裂时确定，背腹轴和左右轴的确定涉及到相邻细胞的相互作用。由单个细胞产生的内脏的发育需要相邻细胞的诱导信号。一组同</w:t>
      </w:r>
      <w:r w:rsidRPr="00BD4201">
        <w:rPr>
          <w:rFonts w:ascii="宋体" w:eastAsia="宋体" w:hAnsi="宋体"/>
          <w:sz w:val="24"/>
          <w:szCs w:val="24"/>
        </w:rPr>
        <w:t>源异型基因提供了前后轴的位置信号</w:t>
      </w:r>
      <w:r w:rsidR="00AD5195" w:rsidRPr="00AD5195">
        <w:rPr>
          <w:rFonts w:ascii="宋体" w:eastAsia="宋体" w:hAnsi="宋体"/>
          <w:sz w:val="24"/>
          <w:szCs w:val="24"/>
          <w:vertAlign w:val="superscript"/>
        </w:rPr>
        <w:t>[16]</w:t>
      </w:r>
      <w:r w:rsidRPr="00BD4201">
        <w:rPr>
          <w:rFonts w:ascii="宋体" w:eastAsia="宋体" w:hAnsi="宋体"/>
          <w:sz w:val="24"/>
          <w:szCs w:val="24"/>
        </w:rPr>
        <w:t>。幼虫发育时序表</w:t>
      </w:r>
      <w:r w:rsidRPr="00BD4201">
        <w:rPr>
          <w:rFonts w:ascii="宋体" w:eastAsia="宋体" w:hAnsi="宋体"/>
          <w:sz w:val="24"/>
          <w:szCs w:val="24"/>
        </w:rPr>
        <w:lastRenderedPageBreak/>
        <w:t>以随时间降低的物质浓度为基础。</w:t>
      </w:r>
    </w:p>
    <w:p w14:paraId="6ECF25D7" w14:textId="77777777" w:rsidR="00DA672E" w:rsidRPr="00BD4201" w:rsidRDefault="00670B37" w:rsidP="00DA672E">
      <w:pPr>
        <w:spacing w:line="440" w:lineRule="exact"/>
        <w:jc w:val="left"/>
        <w:rPr>
          <w:rFonts w:ascii="宋体" w:eastAsia="宋体" w:hAnsi="宋体"/>
          <w:sz w:val="24"/>
          <w:szCs w:val="24"/>
        </w:rPr>
      </w:pPr>
      <w:r>
        <w:rPr>
          <w:rFonts w:ascii="宋体" w:eastAsia="宋体" w:hAnsi="宋体" w:hint="eastAsia"/>
          <w:sz w:val="24"/>
          <w:szCs w:val="24"/>
        </w:rPr>
        <w:t>（三）</w:t>
      </w:r>
      <w:r w:rsidR="00DA672E" w:rsidRPr="00BD4201">
        <w:rPr>
          <w:rFonts w:ascii="宋体" w:eastAsia="宋体" w:hAnsi="宋体"/>
          <w:sz w:val="24"/>
          <w:szCs w:val="24"/>
        </w:rPr>
        <w:t>秀丽隐杆线虫在细胞凋亡机制方面的研究</w:t>
      </w:r>
    </w:p>
    <w:p w14:paraId="1BEB8E7C"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在秀丽隐杆线虫这一模型中，科学家们发现，细胞凋亡可被分为三个阶段，分别是信号传递、中央调控、细胞结构改变。从目前有限的研究成果看，细胞凋亡主要与几个重要基因的转录调节有关，它们分别是</w:t>
      </w:r>
      <w:r w:rsidRPr="00146672">
        <w:rPr>
          <w:rFonts w:ascii="Times New Roman" w:eastAsia="宋体" w:hAnsi="Times New Roman"/>
          <w:sz w:val="24"/>
          <w:szCs w:val="24"/>
        </w:rPr>
        <w:t>egl</w:t>
      </w:r>
      <w:r w:rsidRPr="00BD4201">
        <w:rPr>
          <w:rFonts w:ascii="宋体" w:eastAsia="宋体" w:hAnsi="宋体"/>
          <w:sz w:val="24"/>
          <w:szCs w:val="24"/>
        </w:rPr>
        <w:t>-</w:t>
      </w:r>
      <w:r w:rsidRPr="00146672">
        <w:rPr>
          <w:rFonts w:ascii="Times New Roman" w:eastAsia="宋体" w:hAnsi="Times New Roman"/>
          <w:sz w:val="24"/>
          <w:szCs w:val="24"/>
        </w:rPr>
        <w:t>1</w:t>
      </w:r>
      <w:r w:rsidRPr="00BD4201">
        <w:rPr>
          <w:rFonts w:ascii="宋体" w:eastAsia="宋体" w:hAnsi="宋体"/>
          <w:sz w:val="24"/>
          <w:szCs w:val="24"/>
        </w:rPr>
        <w:t xml:space="preserve">, </w:t>
      </w:r>
      <w:r w:rsidRPr="00146672">
        <w:rPr>
          <w:rFonts w:ascii="Times New Roman" w:eastAsia="宋体" w:hAnsi="Times New Roman"/>
          <w:sz w:val="24"/>
          <w:szCs w:val="24"/>
        </w:rPr>
        <w:t>ced</w:t>
      </w:r>
      <w:r w:rsidRPr="00BD4201">
        <w:rPr>
          <w:rFonts w:ascii="宋体" w:eastAsia="宋体" w:hAnsi="宋体"/>
          <w:sz w:val="24"/>
          <w:szCs w:val="24"/>
        </w:rPr>
        <w:t>-</w:t>
      </w:r>
      <w:r w:rsidRPr="00146672">
        <w:rPr>
          <w:rFonts w:ascii="Times New Roman" w:eastAsia="宋体" w:hAnsi="Times New Roman"/>
          <w:sz w:val="24"/>
          <w:szCs w:val="24"/>
        </w:rPr>
        <w:t>3</w:t>
      </w:r>
      <w:r w:rsidRPr="00BD4201">
        <w:rPr>
          <w:rFonts w:ascii="宋体" w:eastAsia="宋体" w:hAnsi="宋体"/>
          <w:sz w:val="24"/>
          <w:szCs w:val="24"/>
        </w:rPr>
        <w:t>与</w:t>
      </w:r>
      <w:r w:rsidRPr="00146672">
        <w:rPr>
          <w:rFonts w:ascii="Times New Roman" w:eastAsia="宋体" w:hAnsi="Times New Roman"/>
          <w:sz w:val="24"/>
          <w:szCs w:val="24"/>
        </w:rPr>
        <w:t>ced</w:t>
      </w:r>
      <w:r w:rsidRPr="00BD4201">
        <w:rPr>
          <w:rFonts w:ascii="宋体" w:eastAsia="宋体" w:hAnsi="宋体"/>
          <w:sz w:val="24"/>
          <w:szCs w:val="24"/>
        </w:rPr>
        <w:t>-</w:t>
      </w:r>
      <w:r w:rsidRPr="00146672">
        <w:rPr>
          <w:rFonts w:ascii="Times New Roman" w:eastAsia="宋体" w:hAnsi="Times New Roman"/>
          <w:sz w:val="24"/>
          <w:szCs w:val="24"/>
        </w:rPr>
        <w:t>4</w:t>
      </w:r>
      <w:r w:rsidRPr="00BD4201">
        <w:rPr>
          <w:rFonts w:ascii="宋体" w:eastAsia="宋体" w:hAnsi="宋体"/>
          <w:sz w:val="24"/>
          <w:szCs w:val="24"/>
        </w:rPr>
        <w:t>，以及一个抑制基因</w:t>
      </w:r>
      <w:r w:rsidRPr="00146672">
        <w:rPr>
          <w:rFonts w:ascii="Times New Roman" w:eastAsia="宋体" w:hAnsi="Times New Roman"/>
          <w:sz w:val="24"/>
          <w:szCs w:val="24"/>
        </w:rPr>
        <w:t>ced</w:t>
      </w:r>
      <w:r w:rsidRPr="00BD4201">
        <w:rPr>
          <w:rFonts w:ascii="宋体" w:eastAsia="宋体" w:hAnsi="宋体"/>
          <w:sz w:val="24"/>
          <w:szCs w:val="24"/>
        </w:rPr>
        <w:t>-</w:t>
      </w:r>
      <w:r w:rsidRPr="00146672">
        <w:rPr>
          <w:rFonts w:ascii="Times New Roman" w:eastAsia="宋体" w:hAnsi="Times New Roman"/>
          <w:sz w:val="24"/>
          <w:szCs w:val="24"/>
        </w:rPr>
        <w:t>9</w:t>
      </w:r>
      <w:r w:rsidRPr="00BD4201">
        <w:rPr>
          <w:rFonts w:ascii="宋体" w:eastAsia="宋体" w:hAnsi="宋体"/>
          <w:sz w:val="24"/>
          <w:szCs w:val="24"/>
        </w:rPr>
        <w:t>。这几个基因是较为保守的且广泛存在于其他生命体</w:t>
      </w:r>
      <w:r w:rsidR="00AD5195" w:rsidRPr="00AD5195">
        <w:rPr>
          <w:rFonts w:ascii="宋体" w:eastAsia="宋体" w:hAnsi="宋体" w:hint="eastAsia"/>
          <w:sz w:val="24"/>
          <w:szCs w:val="24"/>
          <w:vertAlign w:val="superscript"/>
        </w:rPr>
        <w:t>[</w:t>
      </w:r>
      <w:r w:rsidR="00AD5195" w:rsidRPr="00AD5195">
        <w:rPr>
          <w:rFonts w:ascii="宋体" w:eastAsia="宋体" w:hAnsi="宋体"/>
          <w:sz w:val="24"/>
          <w:szCs w:val="24"/>
          <w:vertAlign w:val="superscript"/>
        </w:rPr>
        <w:t>17]</w:t>
      </w:r>
      <w:r w:rsidRPr="00BD4201">
        <w:rPr>
          <w:rFonts w:ascii="宋体" w:eastAsia="宋体" w:hAnsi="宋体"/>
          <w:sz w:val="24"/>
          <w:szCs w:val="24"/>
        </w:rPr>
        <w:t>。</w:t>
      </w:r>
    </w:p>
    <w:p w14:paraId="36C5FBBF"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在秀丽隐杆线虫的发育过程中，有</w:t>
      </w:r>
      <w:r w:rsidRPr="00146672">
        <w:rPr>
          <w:rFonts w:ascii="Times New Roman" w:eastAsia="宋体" w:hAnsi="Times New Roman"/>
          <w:sz w:val="24"/>
          <w:szCs w:val="24"/>
        </w:rPr>
        <w:t>131</w:t>
      </w:r>
      <w:r w:rsidRPr="00BD4201">
        <w:rPr>
          <w:rFonts w:ascii="宋体" w:eastAsia="宋体" w:hAnsi="宋体"/>
          <w:sz w:val="24"/>
          <w:szCs w:val="24"/>
        </w:rPr>
        <w:t>个细胞程序性死亡。目前人们还未能了解其中的精确机制，科学家目前仅完成了五种细胞程序性死亡的机制探究，它们分别是神经分泌运动神经元，一种腹神经索</w:t>
      </w:r>
      <w:r w:rsidRPr="00146672">
        <w:rPr>
          <w:rFonts w:ascii="Times New Roman" w:eastAsia="宋体" w:hAnsi="Times New Roman"/>
          <w:sz w:val="24"/>
          <w:szCs w:val="24"/>
        </w:rPr>
        <w:t>P11</w:t>
      </w:r>
      <w:r w:rsidRPr="00BD4201">
        <w:rPr>
          <w:rFonts w:ascii="宋体" w:eastAsia="宋体" w:hAnsi="宋体"/>
          <w:sz w:val="24"/>
          <w:szCs w:val="24"/>
        </w:rPr>
        <w:t>.</w:t>
      </w:r>
      <w:r w:rsidRPr="00146672">
        <w:rPr>
          <w:rFonts w:ascii="Times New Roman" w:eastAsia="宋体" w:hAnsi="Times New Roman"/>
          <w:sz w:val="24"/>
          <w:szCs w:val="24"/>
        </w:rPr>
        <w:t>aaap</w:t>
      </w:r>
      <w:r w:rsidRPr="00BD4201">
        <w:rPr>
          <w:rFonts w:ascii="宋体" w:eastAsia="宋体" w:hAnsi="宋体"/>
          <w:sz w:val="24"/>
          <w:szCs w:val="24"/>
        </w:rPr>
        <w:t>细胞，一种尾部钉状细胞，以及两组具有性别特有性的神经元。在这些研究指示，在特定的细胞程序性死亡中，需要一系列不同特殊因子的参与。通过对上述细胞程序性死亡的研究，我们了解了以</w:t>
      </w:r>
      <w:r w:rsidRPr="00146672">
        <w:rPr>
          <w:rFonts w:ascii="Times New Roman" w:eastAsia="宋体" w:hAnsi="Times New Roman"/>
          <w:sz w:val="24"/>
          <w:szCs w:val="24"/>
        </w:rPr>
        <w:t>egl</w:t>
      </w:r>
      <w:r w:rsidRPr="00BD4201">
        <w:rPr>
          <w:rFonts w:ascii="宋体" w:eastAsia="宋体" w:hAnsi="宋体"/>
          <w:sz w:val="24"/>
          <w:szCs w:val="24"/>
        </w:rPr>
        <w:t>-</w:t>
      </w:r>
      <w:r w:rsidRPr="00146672">
        <w:rPr>
          <w:rFonts w:ascii="Times New Roman" w:eastAsia="宋体" w:hAnsi="Times New Roman"/>
          <w:sz w:val="24"/>
          <w:szCs w:val="24"/>
        </w:rPr>
        <w:t>1</w:t>
      </w:r>
      <w:r w:rsidRPr="00BD4201">
        <w:rPr>
          <w:rFonts w:ascii="宋体" w:eastAsia="宋体" w:hAnsi="宋体"/>
          <w:sz w:val="24"/>
          <w:szCs w:val="24"/>
        </w:rPr>
        <w:t>为主要基因的凋亡机制和以</w:t>
      </w:r>
      <w:r w:rsidRPr="00146672">
        <w:rPr>
          <w:rFonts w:ascii="Times New Roman" w:eastAsia="宋体" w:hAnsi="Times New Roman"/>
          <w:sz w:val="24"/>
          <w:szCs w:val="24"/>
        </w:rPr>
        <w:t>ced</w:t>
      </w:r>
      <w:r w:rsidRPr="00BD4201">
        <w:rPr>
          <w:rFonts w:ascii="宋体" w:eastAsia="宋体" w:hAnsi="宋体"/>
          <w:sz w:val="24"/>
          <w:szCs w:val="24"/>
        </w:rPr>
        <w:t>系列基因为主的凋亡机制</w:t>
      </w:r>
      <w:r w:rsidR="00A77B3E" w:rsidRPr="00A77B3E">
        <w:rPr>
          <w:rFonts w:ascii="宋体" w:eastAsia="宋体" w:hAnsi="宋体"/>
          <w:sz w:val="24"/>
          <w:szCs w:val="24"/>
          <w:vertAlign w:val="superscript"/>
        </w:rPr>
        <w:t>[18]</w:t>
      </w:r>
      <w:r w:rsidRPr="00BD4201">
        <w:rPr>
          <w:rFonts w:ascii="宋体" w:eastAsia="宋体" w:hAnsi="宋体"/>
          <w:sz w:val="24"/>
          <w:szCs w:val="24"/>
        </w:rPr>
        <w:t>。</w:t>
      </w:r>
    </w:p>
    <w:p w14:paraId="645799EA" w14:textId="77777777" w:rsidR="00DA672E" w:rsidRPr="00BD4201" w:rsidRDefault="00670B37" w:rsidP="00DA672E">
      <w:pPr>
        <w:spacing w:line="440" w:lineRule="exact"/>
        <w:jc w:val="left"/>
        <w:rPr>
          <w:rFonts w:ascii="宋体" w:eastAsia="宋体" w:hAnsi="宋体"/>
          <w:sz w:val="24"/>
          <w:szCs w:val="24"/>
        </w:rPr>
      </w:pPr>
      <w:r>
        <w:rPr>
          <w:rFonts w:ascii="宋体" w:eastAsia="宋体" w:hAnsi="宋体" w:hint="eastAsia"/>
          <w:sz w:val="24"/>
          <w:szCs w:val="24"/>
        </w:rPr>
        <w:t>（四）</w:t>
      </w:r>
      <w:r w:rsidR="00DA672E" w:rsidRPr="00BD4201">
        <w:rPr>
          <w:rFonts w:ascii="宋体" w:eastAsia="宋体" w:hAnsi="宋体"/>
          <w:sz w:val="24"/>
          <w:szCs w:val="24"/>
        </w:rPr>
        <w:t>秀丽隐杆线虫在机体衰老机制方面的研究</w:t>
      </w:r>
    </w:p>
    <w:p w14:paraId="0FB88372"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通过对秀丽隐杆线虫的探究，目前科学家以了解到了四种相关的衰老因素，分别是胰岛素</w:t>
      </w:r>
      <w:r w:rsidRPr="00BD4201">
        <w:rPr>
          <w:rFonts w:ascii="宋体" w:eastAsia="宋体" w:hAnsi="宋体"/>
          <w:sz w:val="24"/>
          <w:szCs w:val="24"/>
        </w:rPr>
        <w:t>/胰岛素样生长因子-</w:t>
      </w:r>
      <w:r w:rsidRPr="00146672">
        <w:rPr>
          <w:rFonts w:ascii="Times New Roman" w:eastAsia="宋体" w:hAnsi="Times New Roman"/>
          <w:sz w:val="24"/>
          <w:szCs w:val="24"/>
        </w:rPr>
        <w:t>1</w:t>
      </w:r>
      <w:r w:rsidRPr="00BD4201">
        <w:rPr>
          <w:rFonts w:ascii="宋体" w:eastAsia="宋体" w:hAnsi="宋体"/>
          <w:sz w:val="24"/>
          <w:szCs w:val="24"/>
        </w:rPr>
        <w:t>信号通路、自噬、线粒体呼吸链/</w:t>
      </w:r>
      <w:r w:rsidRPr="00146672">
        <w:rPr>
          <w:rFonts w:ascii="Times New Roman" w:eastAsia="宋体" w:hAnsi="Times New Roman"/>
          <w:sz w:val="24"/>
          <w:szCs w:val="24"/>
        </w:rPr>
        <w:t>ATP</w:t>
      </w:r>
      <w:r w:rsidRPr="00BD4201">
        <w:rPr>
          <w:rFonts w:ascii="宋体" w:eastAsia="宋体" w:hAnsi="宋体"/>
          <w:sz w:val="24"/>
          <w:szCs w:val="24"/>
        </w:rPr>
        <w:t>合成体系和进食限制。从表象到分子机制上都取得了一定成果。</w:t>
      </w:r>
    </w:p>
    <w:p w14:paraId="3497734C" w14:textId="77777777" w:rsidR="00DA672E" w:rsidRPr="00BD4201" w:rsidRDefault="00DA672E" w:rsidP="00DA672E">
      <w:pPr>
        <w:spacing w:line="440" w:lineRule="exact"/>
        <w:ind w:firstLineChars="200" w:firstLine="480"/>
        <w:jc w:val="left"/>
        <w:rPr>
          <w:rFonts w:ascii="宋体" w:eastAsia="宋体" w:hAnsi="宋体"/>
          <w:sz w:val="24"/>
          <w:szCs w:val="24"/>
        </w:rPr>
      </w:pPr>
      <w:r>
        <w:rPr>
          <w:rFonts w:ascii="宋体" w:eastAsia="宋体" w:hAnsi="宋体" w:hint="eastAsia"/>
          <w:sz w:val="24"/>
          <w:szCs w:val="24"/>
        </w:rPr>
        <w:t>饥饿期（</w:t>
      </w:r>
      <w:r w:rsidRPr="00146672">
        <w:rPr>
          <w:rFonts w:ascii="Times New Roman" w:eastAsia="宋体" w:hAnsi="Times New Roman"/>
          <w:sz w:val="24"/>
          <w:szCs w:val="24"/>
        </w:rPr>
        <w:t>dauer</w:t>
      </w:r>
      <w:r>
        <w:rPr>
          <w:rFonts w:ascii="宋体" w:eastAsia="宋体" w:hAnsi="宋体" w:hint="eastAsia"/>
          <w:sz w:val="24"/>
          <w:szCs w:val="24"/>
        </w:rPr>
        <w:t>）</w:t>
      </w:r>
      <w:r w:rsidRPr="00BD4201">
        <w:rPr>
          <w:rFonts w:ascii="宋体" w:eastAsia="宋体" w:hAnsi="宋体"/>
          <w:sz w:val="24"/>
          <w:szCs w:val="24"/>
        </w:rPr>
        <w:t>幼虫能对抗逆境且不老化。研究发现，衰老是通过某些信号通路控制的，并且这些通路在进化上是高度保守的。线虫体内，胰岛素/胰岛素样生长因子-</w:t>
      </w:r>
      <w:r w:rsidRPr="00146672">
        <w:rPr>
          <w:rFonts w:ascii="Times New Roman" w:eastAsia="宋体" w:hAnsi="Times New Roman"/>
          <w:sz w:val="24"/>
          <w:szCs w:val="24"/>
        </w:rPr>
        <w:t>1</w:t>
      </w:r>
      <w:r w:rsidRPr="00BD4201">
        <w:rPr>
          <w:rFonts w:ascii="宋体" w:eastAsia="宋体" w:hAnsi="宋体"/>
          <w:sz w:val="24"/>
          <w:szCs w:val="24"/>
        </w:rPr>
        <w:t>信号通路对其发育、代谢和衰老调节均起到关键作用。在氧化应激和热应激条件下，与该信号通路相关的下游效应因子能够清除体内多余的超氧化物和自由基，减少氧化损伤，重复该种刺激可延长线虫寿命。</w:t>
      </w:r>
      <w:r w:rsidRPr="00BD4201">
        <w:rPr>
          <w:rFonts w:ascii="宋体" w:eastAsia="宋体" w:hAnsi="宋体" w:hint="eastAsia"/>
          <w:sz w:val="24"/>
          <w:szCs w:val="24"/>
        </w:rPr>
        <w:t>自噬现象的作用很多，其中就包括了调节各种真核生物衰老的作用。上文提到的胰岛素</w:t>
      </w:r>
      <w:r w:rsidRPr="00BD4201">
        <w:rPr>
          <w:rFonts w:ascii="宋体" w:eastAsia="宋体" w:hAnsi="宋体"/>
          <w:sz w:val="24"/>
          <w:szCs w:val="24"/>
        </w:rPr>
        <w:t>/胰岛素样生长因子-</w:t>
      </w:r>
      <w:r w:rsidRPr="00146672">
        <w:rPr>
          <w:rFonts w:ascii="Times New Roman" w:eastAsia="宋体" w:hAnsi="Times New Roman"/>
          <w:sz w:val="24"/>
          <w:szCs w:val="24"/>
        </w:rPr>
        <w:t>1</w:t>
      </w:r>
      <w:r w:rsidRPr="00BD4201">
        <w:rPr>
          <w:rFonts w:ascii="宋体" w:eastAsia="宋体" w:hAnsi="宋体"/>
          <w:sz w:val="24"/>
          <w:szCs w:val="24"/>
        </w:rPr>
        <w:t>信号通路的低活性导致的寿命延长也需要自噬的参与。</w:t>
      </w:r>
      <w:r w:rsidRPr="00BD4201">
        <w:rPr>
          <w:rFonts w:ascii="宋体" w:eastAsia="宋体" w:hAnsi="宋体" w:hint="eastAsia"/>
          <w:sz w:val="24"/>
          <w:szCs w:val="24"/>
        </w:rPr>
        <w:t>线虫中线粒体的活动和活性氧水平是影响衰老的重要因素。在电子传递链过程中，会有少部分氧变为超氧阴离子，随后产生自由基。由此推测，适当抑制电子传递链可能延长寿命。该抑制目的可通过</w:t>
      </w:r>
      <w:r w:rsidRPr="00146672">
        <w:rPr>
          <w:rFonts w:ascii="Times New Roman" w:eastAsia="宋体" w:hAnsi="Times New Roman"/>
          <w:sz w:val="24"/>
          <w:szCs w:val="24"/>
        </w:rPr>
        <w:t>RNA</w:t>
      </w:r>
      <w:r w:rsidRPr="00BD4201">
        <w:rPr>
          <w:rFonts w:ascii="宋体" w:eastAsia="宋体" w:hAnsi="宋体"/>
          <w:sz w:val="24"/>
          <w:szCs w:val="24"/>
        </w:rPr>
        <w:t>干扰技术达成</w:t>
      </w:r>
      <w:r w:rsidR="00A77B3E" w:rsidRPr="00A77B3E">
        <w:rPr>
          <w:rFonts w:ascii="宋体" w:eastAsia="宋体" w:hAnsi="宋体"/>
          <w:sz w:val="24"/>
          <w:szCs w:val="24"/>
          <w:vertAlign w:val="superscript"/>
        </w:rPr>
        <w:t>[19]</w:t>
      </w:r>
      <w:r w:rsidRPr="00BD4201">
        <w:rPr>
          <w:rFonts w:ascii="宋体" w:eastAsia="宋体" w:hAnsi="宋体"/>
          <w:sz w:val="24"/>
          <w:szCs w:val="24"/>
        </w:rPr>
        <w:t>。</w:t>
      </w:r>
    </w:p>
    <w:p w14:paraId="312EFE01" w14:textId="77777777" w:rsidR="00DA672E" w:rsidRPr="00BD4201" w:rsidRDefault="00670B37" w:rsidP="00DA672E">
      <w:pPr>
        <w:spacing w:line="440" w:lineRule="exact"/>
        <w:jc w:val="left"/>
        <w:rPr>
          <w:rFonts w:ascii="宋体" w:eastAsia="宋体" w:hAnsi="宋体"/>
          <w:sz w:val="24"/>
          <w:szCs w:val="24"/>
        </w:rPr>
      </w:pPr>
      <w:r>
        <w:rPr>
          <w:rFonts w:ascii="宋体" w:eastAsia="宋体" w:hAnsi="宋体" w:hint="eastAsia"/>
          <w:sz w:val="24"/>
          <w:szCs w:val="24"/>
        </w:rPr>
        <w:t>（五）</w:t>
      </w:r>
      <w:r w:rsidR="00DA672E" w:rsidRPr="00BD4201">
        <w:rPr>
          <w:rFonts w:ascii="宋体" w:eastAsia="宋体" w:hAnsi="宋体"/>
          <w:sz w:val="24"/>
          <w:szCs w:val="24"/>
        </w:rPr>
        <w:t>秀丽隐杆线虫在毒理、病理学研究上的应用</w:t>
      </w:r>
    </w:p>
    <w:p w14:paraId="72D34C92"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t>秀丽隐杆线虫在毒理学研究上的应用符合替代、减少和优化的原则。目前可使用的遗传工具也使秀丽隐杆线虫成为探究基因与环境相互作用中特定基因作用的理想模型，其独特的生命周期也使高通量检测成为可能。</w:t>
      </w:r>
    </w:p>
    <w:p w14:paraId="2F2D5F92" w14:textId="77777777" w:rsidR="00DA672E" w:rsidRPr="00BD4201" w:rsidRDefault="00DA672E" w:rsidP="00DA672E">
      <w:pPr>
        <w:spacing w:line="440" w:lineRule="exact"/>
        <w:ind w:firstLineChars="200" w:firstLine="480"/>
        <w:jc w:val="left"/>
        <w:rPr>
          <w:rFonts w:ascii="宋体" w:eastAsia="宋体" w:hAnsi="宋体"/>
          <w:sz w:val="24"/>
          <w:szCs w:val="24"/>
        </w:rPr>
      </w:pPr>
      <w:r w:rsidRPr="00BD4201">
        <w:rPr>
          <w:rFonts w:ascii="宋体" w:eastAsia="宋体" w:hAnsi="宋体" w:hint="eastAsia"/>
          <w:sz w:val="24"/>
          <w:szCs w:val="24"/>
        </w:rPr>
        <w:lastRenderedPageBreak/>
        <w:t>在秀丽隐杆线虫这一模型上，科学家运用高通量筛选化学毒物技术、前向遗传学筛选技术、基因表达分析、全基因组</w:t>
      </w:r>
      <w:r w:rsidRPr="00146672">
        <w:rPr>
          <w:rFonts w:ascii="Times New Roman" w:eastAsia="宋体" w:hAnsi="Times New Roman"/>
          <w:sz w:val="24"/>
          <w:szCs w:val="24"/>
        </w:rPr>
        <w:t>RNAi</w:t>
      </w:r>
      <w:r w:rsidRPr="00BD4201">
        <w:rPr>
          <w:rFonts w:ascii="宋体" w:eastAsia="宋体" w:hAnsi="宋体"/>
          <w:sz w:val="24"/>
          <w:szCs w:val="24"/>
        </w:rPr>
        <w:t>筛选技术等技术进行毒理研究。</w:t>
      </w:r>
      <w:r w:rsidRPr="00BD4201">
        <w:rPr>
          <w:rFonts w:ascii="宋体" w:eastAsia="宋体" w:hAnsi="宋体" w:hint="eastAsia"/>
          <w:sz w:val="24"/>
          <w:szCs w:val="24"/>
        </w:rPr>
        <w:t>在神经毒理学中，从秀丽隐杆线虫对各种药物的反应来看，可以与脊椎动物神经元相比拟。在重金属对神经元的毒理研究中，科学家已经发现</w:t>
      </w:r>
      <w:r w:rsidRPr="00146672">
        <w:rPr>
          <w:rFonts w:ascii="Times New Roman" w:eastAsia="宋体" w:hAnsi="Times New Roman"/>
          <w:sz w:val="24"/>
          <w:szCs w:val="24"/>
        </w:rPr>
        <w:t>Ba</w:t>
      </w:r>
      <w:r w:rsidRPr="00BD4201">
        <w:rPr>
          <w:rFonts w:ascii="宋体" w:eastAsia="宋体" w:hAnsi="宋体"/>
          <w:sz w:val="24"/>
          <w:szCs w:val="24"/>
        </w:rPr>
        <w:t>对神经系统的毒性，并进一步证实</w:t>
      </w:r>
      <w:r w:rsidRPr="00146672">
        <w:rPr>
          <w:rFonts w:ascii="Times New Roman" w:eastAsia="宋体" w:hAnsi="Times New Roman"/>
          <w:sz w:val="24"/>
          <w:szCs w:val="24"/>
        </w:rPr>
        <w:t>Ba</w:t>
      </w:r>
      <w:r w:rsidRPr="00BD4201">
        <w:rPr>
          <w:rFonts w:ascii="宋体" w:eastAsia="宋体" w:hAnsi="宋体"/>
          <w:sz w:val="24"/>
          <w:szCs w:val="24"/>
        </w:rPr>
        <w:t>作用于哺乳动物神经系统从而阻断钾离子通道的机制；暴露于</w:t>
      </w:r>
      <w:r w:rsidRPr="00146672">
        <w:rPr>
          <w:rFonts w:ascii="Times New Roman" w:eastAsia="宋体" w:hAnsi="Times New Roman"/>
          <w:sz w:val="24"/>
          <w:szCs w:val="24"/>
        </w:rPr>
        <w:t>Al</w:t>
      </w:r>
      <w:r w:rsidRPr="00BD4201">
        <w:rPr>
          <w:rFonts w:ascii="宋体" w:eastAsia="宋体" w:hAnsi="宋体"/>
          <w:sz w:val="24"/>
          <w:szCs w:val="24"/>
        </w:rPr>
        <w:t>与</w:t>
      </w:r>
      <w:r w:rsidRPr="00146672">
        <w:rPr>
          <w:rFonts w:ascii="Times New Roman" w:eastAsia="宋体" w:hAnsi="Times New Roman"/>
          <w:sz w:val="24"/>
          <w:szCs w:val="24"/>
        </w:rPr>
        <w:t>Pb</w:t>
      </w:r>
      <w:r w:rsidRPr="00BD4201">
        <w:rPr>
          <w:rFonts w:ascii="宋体" w:eastAsia="宋体" w:hAnsi="宋体"/>
          <w:sz w:val="24"/>
          <w:szCs w:val="24"/>
        </w:rPr>
        <w:t>中的线虫学习能力下降，这与过度暴露于同样金属的青少年有学习障碍一致；通过荧光蛋白也可观察到重金属对神经元形态的影响。在遗传毒理学中，秀丽隐杆线虫与哺乳动物对</w:t>
      </w:r>
      <w:r w:rsidRPr="00146672">
        <w:rPr>
          <w:rFonts w:ascii="Times New Roman" w:eastAsia="宋体" w:hAnsi="Times New Roman"/>
          <w:sz w:val="24"/>
          <w:szCs w:val="24"/>
        </w:rPr>
        <w:t>DNA</w:t>
      </w:r>
      <w:r w:rsidRPr="00BD4201">
        <w:rPr>
          <w:rFonts w:ascii="宋体" w:eastAsia="宋体" w:hAnsi="宋体"/>
          <w:sz w:val="24"/>
          <w:szCs w:val="24"/>
        </w:rPr>
        <w:t>损伤的修复途径相似，目前仅发现碱基切除修复相关蛋白不太相似。利用线虫模型，科学家们探究了</w:t>
      </w:r>
      <w:r w:rsidRPr="00146672">
        <w:rPr>
          <w:rFonts w:ascii="Times New Roman" w:eastAsia="宋体" w:hAnsi="Times New Roman"/>
          <w:sz w:val="24"/>
          <w:szCs w:val="24"/>
        </w:rPr>
        <w:t>DNA</w:t>
      </w:r>
      <w:r w:rsidRPr="00BD4201">
        <w:rPr>
          <w:rFonts w:ascii="宋体" w:eastAsia="宋体" w:hAnsi="宋体"/>
          <w:sz w:val="24"/>
          <w:szCs w:val="24"/>
        </w:rPr>
        <w:t>损伤修复与衰老的关系，发育阶段</w:t>
      </w:r>
      <w:r w:rsidRPr="00BD4201">
        <w:rPr>
          <w:rFonts w:ascii="宋体" w:eastAsia="宋体" w:hAnsi="宋体" w:hint="eastAsia"/>
          <w:sz w:val="24"/>
          <w:szCs w:val="24"/>
        </w:rPr>
        <w:t>暴露于遗传毒物时生殖细胞的特殊保护机制。在生态毒理学中，秀丽隐杆线虫被广泛用于对水体、淤泥沉积物、重金属、有机污染物的生态毒理效应与分子生态毒理学中的研究之中</w:t>
      </w:r>
      <w:r w:rsidR="00AE7992">
        <w:rPr>
          <w:rFonts w:ascii="宋体" w:eastAsia="宋体" w:hAnsi="宋体" w:hint="eastAsia"/>
          <w:sz w:val="24"/>
          <w:szCs w:val="24"/>
        </w:rPr>
        <w:t>。</w:t>
      </w:r>
    </w:p>
    <w:p w14:paraId="7AB8387B" w14:textId="77777777" w:rsidR="009111C3" w:rsidRPr="00DA672E" w:rsidRDefault="00DA672E" w:rsidP="000638DD">
      <w:pPr>
        <w:pStyle w:val="2"/>
        <w:spacing w:before="156" w:after="156"/>
      </w:pPr>
      <w:bookmarkStart w:id="107" w:name="_Toc516556459"/>
      <w:r w:rsidRPr="000F7024">
        <w:rPr>
          <w:rFonts w:cs="Times New Roman"/>
        </w:rPr>
        <w:t>1.2</w:t>
      </w:r>
      <w:r>
        <w:rPr>
          <w:rFonts w:hint="eastAsia"/>
        </w:rPr>
        <w:t>秀丽线虫</w:t>
      </w:r>
      <w:r w:rsidR="00212EE1" w:rsidRPr="00212EE1">
        <w:rPr>
          <w:rFonts w:hint="eastAsia"/>
        </w:rPr>
        <w:t>趋热</w:t>
      </w:r>
      <w:r w:rsidR="004174B2">
        <w:rPr>
          <w:rFonts w:hint="eastAsia"/>
        </w:rPr>
        <w:t>行为</w:t>
      </w:r>
      <w:r>
        <w:rPr>
          <w:rFonts w:hint="eastAsia"/>
        </w:rPr>
        <w:t>研究情况</w:t>
      </w:r>
      <w:bookmarkEnd w:id="107"/>
    </w:p>
    <w:p w14:paraId="085BBBBA" w14:textId="77777777" w:rsidR="009A5185" w:rsidRPr="00E62302" w:rsidRDefault="00597616" w:rsidP="00E62302">
      <w:pPr>
        <w:spacing w:line="440" w:lineRule="exact"/>
        <w:ind w:firstLineChars="200" w:firstLine="480"/>
        <w:jc w:val="left"/>
        <w:rPr>
          <w:rFonts w:ascii="宋体" w:eastAsia="宋体" w:hAnsi="宋体"/>
          <w:sz w:val="24"/>
          <w:szCs w:val="24"/>
        </w:rPr>
      </w:pPr>
      <w:r w:rsidRPr="00E62302">
        <w:rPr>
          <w:rFonts w:ascii="宋体" w:eastAsia="宋体" w:hAnsi="宋体" w:hint="eastAsia"/>
          <w:sz w:val="24"/>
          <w:szCs w:val="24"/>
        </w:rPr>
        <w:t>在</w:t>
      </w:r>
      <w:r w:rsidRPr="00146672">
        <w:rPr>
          <w:rFonts w:ascii="Times New Roman" w:eastAsia="宋体" w:hAnsi="Times New Roman" w:hint="eastAsia"/>
          <w:sz w:val="24"/>
          <w:szCs w:val="24"/>
        </w:rPr>
        <w:t>1</w:t>
      </w:r>
      <w:r w:rsidRPr="00146672">
        <w:rPr>
          <w:rFonts w:ascii="Times New Roman" w:eastAsia="宋体" w:hAnsi="Times New Roman"/>
          <w:sz w:val="24"/>
          <w:szCs w:val="24"/>
        </w:rPr>
        <w:t>975</w:t>
      </w:r>
      <w:r w:rsidRPr="00E62302">
        <w:rPr>
          <w:rFonts w:ascii="宋体" w:eastAsia="宋体" w:hAnsi="宋体" w:hint="eastAsia"/>
          <w:sz w:val="24"/>
          <w:szCs w:val="24"/>
        </w:rPr>
        <w:t>年，</w:t>
      </w:r>
      <w:r w:rsidRPr="00146672">
        <w:rPr>
          <w:rFonts w:ascii="Times New Roman" w:eastAsia="宋体" w:hAnsi="Times New Roman"/>
          <w:sz w:val="24"/>
          <w:szCs w:val="24"/>
        </w:rPr>
        <w:t>Hedgecock</w:t>
      </w:r>
      <w:r w:rsidRPr="00E62302">
        <w:rPr>
          <w:rFonts w:ascii="宋体" w:eastAsia="宋体" w:hAnsi="宋体"/>
          <w:sz w:val="24"/>
          <w:szCs w:val="24"/>
        </w:rPr>
        <w:t xml:space="preserve"> </w:t>
      </w:r>
      <w:r w:rsidRPr="00E62302">
        <w:rPr>
          <w:rFonts w:ascii="宋体" w:eastAsia="宋体" w:hAnsi="宋体" w:hint="eastAsia"/>
          <w:sz w:val="24"/>
          <w:szCs w:val="24"/>
        </w:rPr>
        <w:t>和</w:t>
      </w:r>
      <w:r w:rsidRPr="00E62302">
        <w:rPr>
          <w:rFonts w:ascii="宋体" w:eastAsia="宋体" w:hAnsi="宋体"/>
          <w:sz w:val="24"/>
          <w:szCs w:val="24"/>
        </w:rPr>
        <w:t xml:space="preserve"> </w:t>
      </w:r>
      <w:r w:rsidRPr="00146672">
        <w:rPr>
          <w:rFonts w:ascii="Times New Roman" w:eastAsia="宋体" w:hAnsi="Times New Roman"/>
          <w:sz w:val="24"/>
          <w:szCs w:val="24"/>
        </w:rPr>
        <w:t>Russell</w:t>
      </w:r>
      <w:r w:rsidRPr="00E62302">
        <w:rPr>
          <w:rFonts w:ascii="宋体" w:eastAsia="宋体" w:hAnsi="宋体" w:hint="eastAsia"/>
          <w:sz w:val="24"/>
          <w:szCs w:val="24"/>
        </w:rPr>
        <w:t>首先报道了一种非常有趣的行为</w:t>
      </w:r>
      <w:r w:rsidR="00A77B3E" w:rsidRPr="00A77B3E">
        <w:rPr>
          <w:rFonts w:ascii="宋体" w:eastAsia="宋体" w:hAnsi="宋体" w:hint="eastAsia"/>
          <w:sz w:val="24"/>
          <w:szCs w:val="24"/>
          <w:vertAlign w:val="superscript"/>
        </w:rPr>
        <w:t>[</w:t>
      </w:r>
      <w:r w:rsidR="00A77B3E" w:rsidRPr="00A77B3E">
        <w:rPr>
          <w:rFonts w:ascii="宋体" w:eastAsia="宋体" w:hAnsi="宋体"/>
          <w:sz w:val="24"/>
          <w:szCs w:val="24"/>
          <w:vertAlign w:val="superscript"/>
        </w:rPr>
        <w:t>20]</w:t>
      </w:r>
      <w:r w:rsidRPr="00E62302">
        <w:rPr>
          <w:rFonts w:ascii="宋体" w:eastAsia="宋体" w:hAnsi="宋体" w:hint="eastAsia"/>
          <w:sz w:val="24"/>
          <w:szCs w:val="24"/>
        </w:rPr>
        <w:t>，秀丽线虫能够对其之前被培养的温度产生记忆，当秀丽线虫被放在温度梯度上时，它们能够根据记忆向着培养温度的方向迁移</w:t>
      </w:r>
      <w:r w:rsidR="00B81180" w:rsidRPr="00E62302">
        <w:rPr>
          <w:rFonts w:ascii="宋体" w:eastAsia="宋体" w:hAnsi="宋体" w:hint="eastAsia"/>
          <w:sz w:val="24"/>
          <w:szCs w:val="24"/>
        </w:rPr>
        <w:t>。</w:t>
      </w:r>
      <w:r w:rsidRPr="00E62302">
        <w:rPr>
          <w:rFonts w:ascii="宋体" w:eastAsia="宋体" w:hAnsi="宋体" w:hint="eastAsia"/>
          <w:sz w:val="24"/>
          <w:szCs w:val="24"/>
        </w:rPr>
        <w:t>这种迁移行为</w:t>
      </w:r>
      <w:r w:rsidR="00B81180" w:rsidRPr="00E62302">
        <w:rPr>
          <w:rFonts w:ascii="宋体" w:eastAsia="宋体" w:hAnsi="宋体" w:hint="eastAsia"/>
          <w:sz w:val="24"/>
          <w:szCs w:val="24"/>
        </w:rPr>
        <w:t>称为“</w:t>
      </w:r>
      <w:r w:rsidR="004174B2">
        <w:rPr>
          <w:rFonts w:ascii="宋体" w:eastAsia="宋体" w:hAnsi="宋体" w:hint="eastAsia"/>
          <w:sz w:val="24"/>
          <w:szCs w:val="24"/>
        </w:rPr>
        <w:t>趋</w:t>
      </w:r>
      <w:r w:rsidR="00212EE1">
        <w:rPr>
          <w:rFonts w:ascii="宋体" w:eastAsia="宋体" w:hAnsi="宋体" w:hint="eastAsia"/>
          <w:sz w:val="24"/>
          <w:szCs w:val="24"/>
        </w:rPr>
        <w:t>热</w:t>
      </w:r>
      <w:r w:rsidR="004174B2">
        <w:rPr>
          <w:rFonts w:ascii="宋体" w:eastAsia="宋体" w:hAnsi="宋体" w:hint="eastAsia"/>
          <w:sz w:val="24"/>
          <w:szCs w:val="24"/>
        </w:rPr>
        <w:t>行为</w:t>
      </w:r>
      <w:r w:rsidR="00B81180" w:rsidRPr="00E62302">
        <w:rPr>
          <w:rFonts w:ascii="宋体" w:eastAsia="宋体" w:hAnsi="宋体" w:hint="eastAsia"/>
          <w:sz w:val="24"/>
          <w:szCs w:val="24"/>
        </w:rPr>
        <w:t>”，它是一种经验依赖性的行为</w:t>
      </w:r>
      <w:r w:rsidR="00DF17A2" w:rsidRPr="00DF17A2">
        <w:rPr>
          <w:rFonts w:ascii="宋体" w:eastAsia="宋体" w:hAnsi="宋体" w:hint="eastAsia"/>
          <w:sz w:val="24"/>
          <w:szCs w:val="24"/>
          <w:vertAlign w:val="superscript"/>
        </w:rPr>
        <w:t>[</w:t>
      </w:r>
      <w:r w:rsidR="00DF17A2" w:rsidRPr="00DF17A2">
        <w:rPr>
          <w:rFonts w:ascii="宋体" w:eastAsia="宋体" w:hAnsi="宋体"/>
          <w:sz w:val="24"/>
          <w:szCs w:val="24"/>
          <w:vertAlign w:val="superscript"/>
        </w:rPr>
        <w:t>21]</w:t>
      </w:r>
      <w:r w:rsidR="009A5185" w:rsidRPr="00E62302">
        <w:rPr>
          <w:rFonts w:ascii="宋体" w:eastAsia="宋体" w:hAnsi="宋体" w:hint="eastAsia"/>
          <w:sz w:val="24"/>
          <w:szCs w:val="24"/>
        </w:rPr>
        <w:t>。</w:t>
      </w:r>
    </w:p>
    <w:p w14:paraId="423D778E" w14:textId="3337CF3E" w:rsidR="009A5185" w:rsidRPr="00E62302" w:rsidRDefault="00B81180"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秀丽隐杆线虫趋于向</w:t>
      </w:r>
      <w:r w:rsidR="00CC5E1E" w:rsidRPr="00E62302">
        <w:rPr>
          <w:rFonts w:ascii="宋体" w:eastAsia="宋体" w:hAnsi="宋体" w:cs="Arial" w:hint="eastAsia"/>
          <w:color w:val="333333"/>
          <w:sz w:val="24"/>
          <w:szCs w:val="24"/>
          <w:shd w:val="clear" w:color="auto" w:fill="FFFFFF"/>
        </w:rPr>
        <w:t>喜欢的温度位置移动是由长期处于某种温度中而决定的</w:t>
      </w:r>
      <w:r w:rsidR="00DF17A2" w:rsidRPr="00DF17A2">
        <w:rPr>
          <w:rFonts w:ascii="宋体" w:eastAsia="宋体" w:hAnsi="宋体" w:cs="Arial" w:hint="eastAsia"/>
          <w:color w:val="333333"/>
          <w:sz w:val="24"/>
          <w:szCs w:val="24"/>
          <w:shd w:val="clear" w:color="auto" w:fill="FFFFFF"/>
          <w:vertAlign w:val="superscript"/>
        </w:rPr>
        <w:t>[</w:t>
      </w:r>
      <w:r w:rsidR="00DF17A2" w:rsidRPr="00DF17A2">
        <w:rPr>
          <w:rFonts w:ascii="宋体" w:eastAsia="宋体" w:hAnsi="宋体" w:cs="Arial"/>
          <w:color w:val="333333"/>
          <w:sz w:val="24"/>
          <w:szCs w:val="24"/>
          <w:shd w:val="clear" w:color="auto" w:fill="FFFFFF"/>
          <w:vertAlign w:val="superscript"/>
        </w:rPr>
        <w:t>22]</w:t>
      </w:r>
      <w:r w:rsidR="00CC5E1E" w:rsidRPr="00E62302">
        <w:rPr>
          <w:rFonts w:ascii="宋体" w:eastAsia="宋体" w:hAnsi="宋体" w:cs="Arial" w:hint="eastAsia"/>
          <w:color w:val="333333"/>
          <w:sz w:val="24"/>
          <w:szCs w:val="24"/>
          <w:shd w:val="clear" w:color="auto" w:fill="FFFFFF"/>
        </w:rPr>
        <w:t>，这个温度即为线虫的喜好温度（</w:t>
      </w:r>
      <w:r w:rsidR="00CC5E1E" w:rsidRPr="00146672">
        <w:rPr>
          <w:rFonts w:ascii="Times New Roman" w:eastAsia="宋体" w:hAnsi="Times New Roman" w:cs="Arial" w:hint="eastAsia"/>
          <w:color w:val="333333"/>
          <w:sz w:val="24"/>
          <w:szCs w:val="24"/>
          <w:shd w:val="clear" w:color="auto" w:fill="FFFFFF"/>
        </w:rPr>
        <w:t>Ts</w:t>
      </w:r>
      <w:r w:rsidR="00CC5E1E" w:rsidRPr="00E62302">
        <w:rPr>
          <w:rFonts w:ascii="宋体" w:eastAsia="宋体" w:hAnsi="宋体" w:cs="Arial" w:hint="eastAsia"/>
          <w:color w:val="333333"/>
          <w:sz w:val="24"/>
          <w:szCs w:val="24"/>
          <w:shd w:val="clear" w:color="auto" w:fill="FFFFFF"/>
        </w:rPr>
        <w:t>）。在</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CC5E1E" w:rsidRPr="00E62302">
        <w:rPr>
          <w:rFonts w:ascii="宋体" w:eastAsia="宋体" w:hAnsi="宋体" w:cs="Arial" w:hint="eastAsia"/>
          <w:color w:val="333333"/>
          <w:sz w:val="24"/>
          <w:szCs w:val="24"/>
          <w:shd w:val="clear" w:color="auto" w:fill="FFFFFF"/>
        </w:rPr>
        <w:t>中，如果线虫所处的温度</w:t>
      </w:r>
      <w:r w:rsidR="00AD6C5F" w:rsidRPr="00E62302">
        <w:rPr>
          <w:rFonts w:ascii="宋体" w:eastAsia="宋体" w:hAnsi="宋体" w:cs="Arial" w:hint="eastAsia"/>
          <w:color w:val="333333"/>
          <w:sz w:val="24"/>
          <w:szCs w:val="24"/>
          <w:shd w:val="clear" w:color="auto" w:fill="FFFFFF"/>
        </w:rPr>
        <w:t>与放置处的温度接近时，线虫</w:t>
      </w:r>
      <w:r w:rsidR="009A5185" w:rsidRPr="00E62302">
        <w:rPr>
          <w:rFonts w:ascii="宋体" w:eastAsia="宋体" w:hAnsi="宋体" w:cs="Arial" w:hint="eastAsia"/>
          <w:color w:val="333333"/>
          <w:sz w:val="24"/>
          <w:szCs w:val="24"/>
          <w:shd w:val="clear" w:color="auto" w:fill="FFFFFF"/>
        </w:rPr>
        <w:t>会在</w:t>
      </w:r>
      <w:r w:rsidR="0042745F">
        <w:rPr>
          <w:rFonts w:ascii="宋体" w:eastAsia="宋体" w:hAnsi="宋体" w:cs="Arial" w:hint="eastAsia"/>
          <w:color w:val="333333"/>
          <w:sz w:val="24"/>
          <w:szCs w:val="24"/>
          <w:shd w:val="clear" w:color="auto" w:fill="FFFFFF"/>
        </w:rPr>
        <w:t>等温线</w:t>
      </w:r>
      <w:r w:rsidR="009A5185" w:rsidRPr="00E62302">
        <w:rPr>
          <w:rFonts w:ascii="宋体" w:eastAsia="宋体" w:hAnsi="宋体" w:cs="Arial" w:hint="eastAsia"/>
          <w:color w:val="333333"/>
          <w:sz w:val="24"/>
          <w:szCs w:val="24"/>
          <w:shd w:val="clear" w:color="auto" w:fill="FFFFFF"/>
        </w:rPr>
        <w:t>周围运动；如果线虫所处的温度</w:t>
      </w:r>
      <w:r w:rsidR="00CC5E1E" w:rsidRPr="00E62302">
        <w:rPr>
          <w:rFonts w:ascii="宋体" w:eastAsia="宋体" w:hAnsi="宋体" w:cs="Arial" w:hint="eastAsia"/>
          <w:color w:val="333333"/>
          <w:sz w:val="24"/>
          <w:szCs w:val="24"/>
          <w:shd w:val="clear" w:color="auto" w:fill="FFFFFF"/>
        </w:rPr>
        <w:t>高于喜好温度,线虫将</w:t>
      </w:r>
      <w:r w:rsidR="0042745F">
        <w:rPr>
          <w:rFonts w:ascii="宋体" w:eastAsia="宋体" w:hAnsi="宋体" w:cs="Arial" w:hint="eastAsia"/>
          <w:color w:val="333333"/>
          <w:sz w:val="24"/>
          <w:szCs w:val="24"/>
          <w:shd w:val="clear" w:color="auto" w:fill="FFFFFF"/>
        </w:rPr>
        <w:t>顺温度梯度</w:t>
      </w:r>
      <w:r w:rsidR="00CC5E1E" w:rsidRPr="00E62302">
        <w:rPr>
          <w:rFonts w:ascii="宋体" w:eastAsia="宋体" w:hAnsi="宋体" w:cs="Arial" w:hint="eastAsia"/>
          <w:color w:val="333333"/>
          <w:sz w:val="24"/>
          <w:szCs w:val="24"/>
          <w:shd w:val="clear" w:color="auto" w:fill="FFFFFF"/>
        </w:rPr>
        <w:t>移动，这一行为称为“</w:t>
      </w:r>
      <w:r w:rsidR="004174B2">
        <w:rPr>
          <w:rFonts w:ascii="宋体" w:eastAsia="宋体" w:hAnsi="宋体" w:cs="Arial" w:hint="eastAsia"/>
          <w:color w:val="333333"/>
          <w:sz w:val="24"/>
          <w:szCs w:val="24"/>
          <w:shd w:val="clear" w:color="auto" w:fill="FFFFFF"/>
        </w:rPr>
        <w:t>负趋热行为</w:t>
      </w:r>
      <w:r w:rsidR="00CC5E1E" w:rsidRPr="00E62302">
        <w:rPr>
          <w:rFonts w:ascii="宋体" w:eastAsia="宋体" w:hAnsi="宋体" w:cs="Arial" w:hint="eastAsia"/>
          <w:color w:val="333333"/>
          <w:sz w:val="24"/>
          <w:szCs w:val="24"/>
          <w:shd w:val="clear" w:color="auto" w:fill="FFFFFF"/>
        </w:rPr>
        <w:t>”；如果线虫所处温度低于喜好温度，线虫将</w:t>
      </w:r>
      <w:r w:rsidR="0042745F">
        <w:rPr>
          <w:rFonts w:ascii="宋体" w:eastAsia="宋体" w:hAnsi="宋体" w:cs="Arial" w:hint="eastAsia"/>
          <w:color w:val="333333"/>
          <w:sz w:val="24"/>
          <w:szCs w:val="24"/>
          <w:shd w:val="clear" w:color="auto" w:fill="FFFFFF"/>
        </w:rPr>
        <w:t>逆温度梯度</w:t>
      </w:r>
      <w:r w:rsidR="00CC5E1E" w:rsidRPr="00E62302">
        <w:rPr>
          <w:rFonts w:ascii="宋体" w:eastAsia="宋体" w:hAnsi="宋体" w:cs="Arial" w:hint="eastAsia"/>
          <w:color w:val="333333"/>
          <w:sz w:val="24"/>
          <w:szCs w:val="24"/>
          <w:shd w:val="clear" w:color="auto" w:fill="FFFFFF"/>
        </w:rPr>
        <w:t>移动，这一行为称为“</w:t>
      </w:r>
      <w:r w:rsidR="004174B2">
        <w:rPr>
          <w:rFonts w:ascii="宋体" w:eastAsia="宋体" w:hAnsi="宋体" w:cs="Arial" w:hint="eastAsia"/>
          <w:color w:val="333333"/>
          <w:sz w:val="24"/>
          <w:szCs w:val="24"/>
          <w:shd w:val="clear" w:color="auto" w:fill="FFFFFF"/>
        </w:rPr>
        <w:t>正趋热行为</w:t>
      </w:r>
      <w:r w:rsidR="00CC5E1E" w:rsidRPr="00E62302">
        <w:rPr>
          <w:rFonts w:ascii="宋体" w:eastAsia="宋体" w:hAnsi="宋体" w:cs="Arial" w:hint="eastAsia"/>
          <w:color w:val="333333"/>
          <w:sz w:val="24"/>
          <w:szCs w:val="24"/>
          <w:shd w:val="clear" w:color="auto" w:fill="FFFFFF"/>
        </w:rPr>
        <w:t>”</w:t>
      </w:r>
      <w:r w:rsidR="00DF17A2" w:rsidRPr="00DF17A2">
        <w:rPr>
          <w:rFonts w:ascii="宋体" w:eastAsia="宋体" w:hAnsi="宋体" w:cs="Arial" w:hint="eastAsia"/>
          <w:color w:val="333333"/>
          <w:sz w:val="24"/>
          <w:szCs w:val="24"/>
          <w:shd w:val="clear" w:color="auto" w:fill="FFFFFF"/>
          <w:vertAlign w:val="superscript"/>
        </w:rPr>
        <w:t>[</w:t>
      </w:r>
      <w:r w:rsidR="00DF17A2" w:rsidRPr="00DF17A2">
        <w:rPr>
          <w:rFonts w:ascii="宋体" w:eastAsia="宋体" w:hAnsi="宋体" w:cs="Arial"/>
          <w:color w:val="333333"/>
          <w:sz w:val="24"/>
          <w:szCs w:val="24"/>
          <w:shd w:val="clear" w:color="auto" w:fill="FFFFFF"/>
          <w:vertAlign w:val="superscript"/>
        </w:rPr>
        <w:t>23,24]</w:t>
      </w:r>
      <w:r w:rsidR="00CC5E1E" w:rsidRPr="00E62302">
        <w:rPr>
          <w:rFonts w:ascii="宋体" w:eastAsia="宋体" w:hAnsi="宋体" w:cs="Arial" w:hint="eastAsia"/>
          <w:color w:val="333333"/>
          <w:sz w:val="24"/>
          <w:szCs w:val="24"/>
          <w:shd w:val="clear" w:color="auto" w:fill="FFFFFF"/>
        </w:rPr>
        <w:t>。</w:t>
      </w:r>
      <w:r w:rsidR="004174B2">
        <w:rPr>
          <w:rFonts w:ascii="宋体" w:eastAsia="宋体" w:hAnsi="宋体" w:cs="Arial" w:hint="eastAsia"/>
          <w:color w:val="333333"/>
          <w:sz w:val="24"/>
          <w:szCs w:val="24"/>
          <w:shd w:val="clear" w:color="auto" w:fill="FFFFFF"/>
        </w:rPr>
        <w:t>正趋热行为</w:t>
      </w:r>
      <w:r w:rsidR="0064005C" w:rsidRPr="00E62302">
        <w:rPr>
          <w:rFonts w:ascii="宋体" w:eastAsia="宋体" w:hAnsi="宋体" w:cs="Arial" w:hint="eastAsia"/>
          <w:color w:val="333333"/>
          <w:sz w:val="24"/>
          <w:szCs w:val="24"/>
          <w:shd w:val="clear" w:color="auto" w:fill="FFFFFF"/>
        </w:rPr>
        <w:t>和</w:t>
      </w:r>
      <w:r w:rsidR="004174B2">
        <w:rPr>
          <w:rFonts w:ascii="宋体" w:eastAsia="宋体" w:hAnsi="宋体" w:cs="Arial" w:hint="eastAsia"/>
          <w:color w:val="333333"/>
          <w:sz w:val="24"/>
          <w:szCs w:val="24"/>
          <w:shd w:val="clear" w:color="auto" w:fill="FFFFFF"/>
        </w:rPr>
        <w:t>负趋热行为</w:t>
      </w:r>
      <w:r w:rsidR="0064005C" w:rsidRPr="00E62302">
        <w:rPr>
          <w:rFonts w:ascii="宋体" w:eastAsia="宋体" w:hAnsi="宋体" w:cs="Arial" w:hint="eastAsia"/>
          <w:color w:val="333333"/>
          <w:sz w:val="24"/>
          <w:szCs w:val="24"/>
          <w:shd w:val="clear" w:color="auto" w:fill="FFFFFF"/>
        </w:rPr>
        <w:t>存在差异，</w:t>
      </w:r>
      <w:r w:rsidR="004174B2">
        <w:rPr>
          <w:rFonts w:ascii="宋体" w:eastAsia="宋体" w:hAnsi="宋体" w:cs="Arial" w:hint="eastAsia"/>
          <w:color w:val="333333"/>
          <w:sz w:val="24"/>
          <w:szCs w:val="24"/>
          <w:shd w:val="clear" w:color="auto" w:fill="FFFFFF"/>
        </w:rPr>
        <w:t>负趋热行为</w:t>
      </w:r>
      <w:r w:rsidR="0064005C" w:rsidRPr="00E62302">
        <w:rPr>
          <w:rFonts w:ascii="宋体" w:eastAsia="宋体" w:hAnsi="宋体" w:cs="Arial" w:hint="eastAsia"/>
          <w:color w:val="333333"/>
          <w:sz w:val="24"/>
          <w:szCs w:val="24"/>
          <w:shd w:val="clear" w:color="auto" w:fill="FFFFFF"/>
        </w:rPr>
        <w:t>的实现需要通过调整</w:t>
      </w:r>
      <w:r w:rsidR="0042745F">
        <w:rPr>
          <w:rFonts w:ascii="宋体" w:eastAsia="宋体" w:hAnsi="宋体" w:cs="Arial" w:hint="eastAsia"/>
          <w:color w:val="333333"/>
          <w:sz w:val="24"/>
          <w:szCs w:val="24"/>
          <w:shd w:val="clear" w:color="auto" w:fill="FFFFFF"/>
        </w:rPr>
        <w:t>转向行为</w:t>
      </w:r>
      <w:r w:rsidR="0064005C" w:rsidRPr="00E62302">
        <w:rPr>
          <w:rFonts w:ascii="宋体" w:eastAsia="宋体" w:hAnsi="宋体" w:cs="Arial" w:hint="eastAsia"/>
          <w:color w:val="333333"/>
          <w:sz w:val="24"/>
          <w:szCs w:val="24"/>
          <w:shd w:val="clear" w:color="auto" w:fill="FFFFFF"/>
        </w:rPr>
        <w:t>（大于</w:t>
      </w:r>
      <w:r w:rsidR="0064005C" w:rsidRPr="00146672">
        <w:rPr>
          <w:rFonts w:ascii="Times New Roman" w:eastAsia="宋体" w:hAnsi="Times New Roman" w:cs="Arial" w:hint="eastAsia"/>
          <w:color w:val="333333"/>
          <w:sz w:val="24"/>
          <w:szCs w:val="24"/>
          <w:shd w:val="clear" w:color="auto" w:fill="FFFFFF"/>
        </w:rPr>
        <w:t>1</w:t>
      </w:r>
      <w:r w:rsidR="0064005C" w:rsidRPr="00146672">
        <w:rPr>
          <w:rFonts w:ascii="Times New Roman" w:eastAsia="宋体" w:hAnsi="Times New Roman" w:cs="Arial"/>
          <w:color w:val="333333"/>
          <w:sz w:val="24"/>
          <w:szCs w:val="24"/>
          <w:shd w:val="clear" w:color="auto" w:fill="FFFFFF"/>
        </w:rPr>
        <w:t>35</w:t>
      </w:r>
      <w:r w:rsidR="0064005C" w:rsidRPr="00E62302">
        <w:rPr>
          <w:rFonts w:ascii="宋体" w:eastAsia="宋体" w:hAnsi="宋体" w:cs="Arial" w:hint="eastAsia"/>
          <w:color w:val="333333"/>
          <w:sz w:val="24"/>
          <w:szCs w:val="24"/>
          <w:shd w:val="clear" w:color="auto" w:fill="FFFFFF"/>
        </w:rPr>
        <w:t>度的转体行为和后退行为）的频率和调整</w:t>
      </w:r>
      <w:r w:rsidR="0042745F">
        <w:rPr>
          <w:rFonts w:ascii="宋体" w:eastAsia="宋体" w:hAnsi="宋体" w:cs="Arial" w:hint="eastAsia"/>
          <w:color w:val="333333"/>
          <w:sz w:val="24"/>
          <w:szCs w:val="24"/>
          <w:shd w:val="clear" w:color="auto" w:fill="FFFFFF"/>
        </w:rPr>
        <w:t>转向行为</w:t>
      </w:r>
      <w:r w:rsidR="00532C0E" w:rsidRPr="00E62302">
        <w:rPr>
          <w:rFonts w:ascii="宋体" w:eastAsia="宋体" w:hAnsi="宋体" w:cs="Arial" w:hint="eastAsia"/>
          <w:color w:val="333333"/>
          <w:sz w:val="24"/>
          <w:szCs w:val="24"/>
          <w:shd w:val="clear" w:color="auto" w:fill="FFFFFF"/>
        </w:rPr>
        <w:t>的方向而向凉的方向移动</w:t>
      </w:r>
      <w:r w:rsidR="00AD6C5F" w:rsidRPr="00E62302">
        <w:rPr>
          <w:rFonts w:ascii="宋体" w:eastAsia="宋体" w:hAnsi="宋体" w:cs="Arial" w:hint="eastAsia"/>
          <w:color w:val="333333"/>
          <w:sz w:val="24"/>
          <w:szCs w:val="24"/>
          <w:shd w:val="clear" w:color="auto" w:fill="FFFFFF"/>
        </w:rPr>
        <w:t>，此外，线虫在这种行为下移动时</w:t>
      </w:r>
      <w:r w:rsidR="00DF17A2">
        <w:rPr>
          <w:rFonts w:ascii="宋体" w:eastAsia="宋体" w:hAnsi="宋体" w:cs="Arial" w:hint="eastAsia"/>
          <w:color w:val="333333"/>
          <w:sz w:val="24"/>
          <w:szCs w:val="24"/>
          <w:shd w:val="clear" w:color="auto" w:fill="FFFFFF"/>
        </w:rPr>
        <w:t>的</w:t>
      </w:r>
      <w:r w:rsidR="00AD6C5F" w:rsidRPr="00E62302">
        <w:rPr>
          <w:rFonts w:ascii="宋体" w:eastAsia="宋体" w:hAnsi="宋体" w:cs="Arial" w:hint="eastAsia"/>
          <w:color w:val="333333"/>
          <w:sz w:val="24"/>
          <w:szCs w:val="24"/>
          <w:shd w:val="clear" w:color="auto" w:fill="FFFFFF"/>
        </w:rPr>
        <w:t>步长</w:t>
      </w:r>
      <w:r w:rsidR="00DF17A2">
        <w:rPr>
          <w:rFonts w:ascii="宋体" w:eastAsia="宋体" w:hAnsi="宋体" w:cs="Arial" w:hint="eastAsia"/>
          <w:color w:val="333333"/>
          <w:sz w:val="24"/>
          <w:szCs w:val="24"/>
          <w:shd w:val="clear" w:color="auto" w:fill="FFFFFF"/>
        </w:rPr>
        <w:t>也是评价</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DF17A2">
        <w:rPr>
          <w:rFonts w:ascii="宋体" w:eastAsia="宋体" w:hAnsi="宋体" w:cs="Arial" w:hint="eastAsia"/>
          <w:color w:val="333333"/>
          <w:sz w:val="24"/>
          <w:szCs w:val="24"/>
          <w:shd w:val="clear" w:color="auto" w:fill="FFFFFF"/>
        </w:rPr>
        <w:t>的的一项指标</w:t>
      </w:r>
      <w:r w:rsidR="001F4E42">
        <w:rPr>
          <w:rFonts w:ascii="宋体" w:eastAsia="宋体" w:hAnsi="宋体" w:cs="Arial" w:hint="eastAsia"/>
          <w:color w:val="333333"/>
          <w:sz w:val="24"/>
          <w:szCs w:val="24"/>
          <w:shd w:val="clear" w:color="auto" w:fill="FFFFFF"/>
        </w:rPr>
        <w:t>，步长为两次转向行为之间的时间间隔</w:t>
      </w:r>
      <w:r w:rsidR="00532C0E" w:rsidRPr="00E62302">
        <w:rPr>
          <w:rFonts w:ascii="宋体" w:eastAsia="宋体" w:hAnsi="宋体" w:cs="Arial" w:hint="eastAsia"/>
          <w:color w:val="333333"/>
          <w:sz w:val="24"/>
          <w:szCs w:val="24"/>
          <w:shd w:val="clear" w:color="auto" w:fill="FFFFFF"/>
        </w:rPr>
        <w:t>；</w:t>
      </w:r>
      <w:r w:rsidR="004174B2">
        <w:rPr>
          <w:rFonts w:ascii="宋体" w:eastAsia="宋体" w:hAnsi="宋体" w:cs="Arial" w:hint="eastAsia"/>
          <w:color w:val="333333"/>
          <w:sz w:val="24"/>
          <w:szCs w:val="24"/>
          <w:shd w:val="clear" w:color="auto" w:fill="FFFFFF"/>
        </w:rPr>
        <w:t>正趋热行为</w:t>
      </w:r>
      <w:r w:rsidR="00532C0E" w:rsidRPr="00E62302">
        <w:rPr>
          <w:rFonts w:ascii="宋体" w:eastAsia="宋体" w:hAnsi="宋体" w:cs="Arial" w:hint="eastAsia"/>
          <w:color w:val="333333"/>
          <w:sz w:val="24"/>
          <w:szCs w:val="24"/>
          <w:shd w:val="clear" w:color="auto" w:fill="FFFFFF"/>
        </w:rPr>
        <w:t>的实现只需要通过调整</w:t>
      </w:r>
      <w:r w:rsidR="0042745F">
        <w:rPr>
          <w:rFonts w:ascii="宋体" w:eastAsia="宋体" w:hAnsi="宋体" w:cs="Arial" w:hint="eastAsia"/>
          <w:color w:val="333333"/>
          <w:sz w:val="24"/>
          <w:szCs w:val="24"/>
          <w:shd w:val="clear" w:color="auto" w:fill="FFFFFF"/>
        </w:rPr>
        <w:t>转向行为</w:t>
      </w:r>
      <w:r w:rsidR="00532C0E" w:rsidRPr="00E62302">
        <w:rPr>
          <w:rFonts w:ascii="宋体" w:eastAsia="宋体" w:hAnsi="宋体" w:cs="Arial" w:hint="eastAsia"/>
          <w:color w:val="333333"/>
          <w:sz w:val="24"/>
          <w:szCs w:val="24"/>
          <w:shd w:val="clear" w:color="auto" w:fill="FFFFFF"/>
        </w:rPr>
        <w:t>的方向而向热的方向移动即可</w:t>
      </w:r>
      <w:r w:rsidR="00DF17A2" w:rsidRPr="00DF17A2">
        <w:rPr>
          <w:rFonts w:ascii="宋体" w:eastAsia="宋体" w:hAnsi="宋体" w:cs="Arial" w:hint="eastAsia"/>
          <w:color w:val="333333"/>
          <w:sz w:val="24"/>
          <w:szCs w:val="24"/>
          <w:shd w:val="clear" w:color="auto" w:fill="FFFFFF"/>
          <w:vertAlign w:val="superscript"/>
        </w:rPr>
        <w:t>[</w:t>
      </w:r>
      <w:r w:rsidR="00DF17A2" w:rsidRPr="00DF17A2">
        <w:rPr>
          <w:rFonts w:ascii="宋体" w:eastAsia="宋体" w:hAnsi="宋体" w:cs="Arial"/>
          <w:color w:val="333333"/>
          <w:sz w:val="24"/>
          <w:szCs w:val="24"/>
          <w:shd w:val="clear" w:color="auto" w:fill="FFFFFF"/>
          <w:vertAlign w:val="superscript"/>
        </w:rPr>
        <w:t>25]</w:t>
      </w:r>
      <w:r w:rsidR="00532C0E" w:rsidRPr="00E62302">
        <w:rPr>
          <w:rFonts w:ascii="宋体" w:eastAsia="宋体" w:hAnsi="宋体" w:cs="Arial" w:hint="eastAsia"/>
          <w:color w:val="333333"/>
          <w:sz w:val="24"/>
          <w:szCs w:val="24"/>
          <w:shd w:val="clear" w:color="auto" w:fill="FFFFFF"/>
        </w:rPr>
        <w:t>。当前的研究将秀丽线虫</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532C0E" w:rsidRPr="00E62302">
        <w:rPr>
          <w:rFonts w:ascii="宋体" w:eastAsia="宋体" w:hAnsi="宋体" w:cs="Arial" w:hint="eastAsia"/>
          <w:color w:val="333333"/>
          <w:sz w:val="24"/>
          <w:szCs w:val="24"/>
          <w:shd w:val="clear" w:color="auto" w:fill="FFFFFF"/>
        </w:rPr>
        <w:t>作为一种经验依赖性迁移的模型。当线虫在</w:t>
      </w:r>
      <w:r w:rsidR="00532C0E" w:rsidRPr="00146672">
        <w:rPr>
          <w:rFonts w:ascii="Times New Roman" w:eastAsia="宋体" w:hAnsi="Times New Roman" w:cs="Arial" w:hint="eastAsia"/>
          <w:color w:val="333333"/>
          <w:sz w:val="24"/>
          <w:szCs w:val="24"/>
          <w:shd w:val="clear" w:color="auto" w:fill="FFFFFF"/>
        </w:rPr>
        <w:t>1</w:t>
      </w:r>
      <w:r w:rsidR="00532C0E" w:rsidRPr="00146672">
        <w:rPr>
          <w:rFonts w:ascii="Times New Roman" w:eastAsia="宋体" w:hAnsi="Times New Roman" w:cs="Arial"/>
          <w:color w:val="333333"/>
          <w:sz w:val="24"/>
          <w:szCs w:val="24"/>
          <w:shd w:val="clear" w:color="auto" w:fill="FFFFFF"/>
        </w:rPr>
        <w:t>5</w:t>
      </w:r>
      <w:r w:rsidR="00532C0E" w:rsidRPr="00E62302">
        <w:rPr>
          <w:rFonts w:ascii="宋体" w:eastAsia="宋体" w:hAnsi="宋体" w:cs="Arial" w:hint="eastAsia"/>
          <w:color w:val="333333"/>
          <w:sz w:val="24"/>
          <w:szCs w:val="24"/>
          <w:shd w:val="clear" w:color="auto" w:fill="FFFFFF"/>
        </w:rPr>
        <w:t>℃-</w:t>
      </w:r>
      <w:r w:rsidR="00532C0E" w:rsidRPr="00146672">
        <w:rPr>
          <w:rFonts w:ascii="Times New Roman" w:eastAsia="宋体" w:hAnsi="Times New Roman" w:cs="Arial"/>
          <w:color w:val="333333"/>
          <w:sz w:val="24"/>
          <w:szCs w:val="24"/>
          <w:shd w:val="clear" w:color="auto" w:fill="FFFFFF"/>
        </w:rPr>
        <w:t>25</w:t>
      </w:r>
      <w:r w:rsidR="00532C0E" w:rsidRPr="00E62302">
        <w:rPr>
          <w:rFonts w:ascii="宋体" w:eastAsia="宋体" w:hAnsi="宋体" w:cs="Arial" w:hint="eastAsia"/>
          <w:color w:val="333333"/>
          <w:sz w:val="24"/>
          <w:szCs w:val="24"/>
          <w:shd w:val="clear" w:color="auto" w:fill="FFFFFF"/>
        </w:rPr>
        <w:t>℃中的特定温度</w:t>
      </w:r>
      <w:r w:rsidR="001F4E42">
        <w:rPr>
          <w:rFonts w:ascii="宋体" w:eastAsia="宋体" w:hAnsi="宋体" w:cs="Arial" w:hint="eastAsia"/>
          <w:color w:val="333333"/>
          <w:sz w:val="24"/>
          <w:szCs w:val="24"/>
          <w:shd w:val="clear" w:color="auto" w:fill="FFFFFF"/>
        </w:rPr>
        <w:t>培养超过</w:t>
      </w:r>
      <w:r w:rsidR="00532C0E" w:rsidRPr="00146672">
        <w:rPr>
          <w:rFonts w:ascii="Times New Roman" w:eastAsia="宋体" w:hAnsi="Times New Roman" w:cs="Arial" w:hint="eastAsia"/>
          <w:color w:val="333333"/>
          <w:sz w:val="24"/>
          <w:szCs w:val="24"/>
          <w:shd w:val="clear" w:color="auto" w:fill="FFFFFF"/>
        </w:rPr>
        <w:t>4</w:t>
      </w:r>
      <w:r w:rsidR="00532C0E" w:rsidRPr="00E62302">
        <w:rPr>
          <w:rFonts w:ascii="宋体" w:eastAsia="宋体" w:hAnsi="宋体" w:cs="Arial" w:hint="eastAsia"/>
          <w:color w:val="333333"/>
          <w:sz w:val="24"/>
          <w:szCs w:val="24"/>
          <w:shd w:val="clear" w:color="auto" w:fill="FFFFFF"/>
        </w:rPr>
        <w:t>个小时，这个特定温度就会成为线虫的喜好温度，当把线虫放在一个有温度梯度的空间时，线虫将会</w:t>
      </w:r>
      <w:r w:rsidR="001F4E42">
        <w:rPr>
          <w:rFonts w:ascii="宋体" w:eastAsia="宋体" w:hAnsi="宋体" w:cs="Arial" w:hint="eastAsia"/>
          <w:color w:val="333333"/>
          <w:sz w:val="24"/>
          <w:szCs w:val="24"/>
          <w:shd w:val="clear" w:color="auto" w:fill="FFFFFF"/>
        </w:rPr>
        <w:t>向喜好温度方向迁移</w:t>
      </w:r>
      <w:r w:rsidR="00532C0E" w:rsidRPr="00E62302">
        <w:rPr>
          <w:rFonts w:ascii="宋体" w:eastAsia="宋体" w:hAnsi="宋体" w:cs="Arial" w:hint="eastAsia"/>
          <w:color w:val="333333"/>
          <w:sz w:val="24"/>
          <w:szCs w:val="24"/>
          <w:shd w:val="clear" w:color="auto" w:fill="FFFFFF"/>
        </w:rPr>
        <w:t>，到达喜好温度附近后线虫可能会沿着等温线运动。</w:t>
      </w:r>
      <w:r w:rsidR="00E26E24" w:rsidRPr="00E62302">
        <w:rPr>
          <w:rFonts w:ascii="宋体" w:eastAsia="宋体" w:hAnsi="宋体" w:cs="Arial" w:hint="eastAsia"/>
          <w:color w:val="333333"/>
          <w:sz w:val="24"/>
          <w:szCs w:val="24"/>
          <w:shd w:val="clear" w:color="auto" w:fill="FFFFFF"/>
        </w:rPr>
        <w:t>但是，</w:t>
      </w:r>
      <w:r w:rsidR="00E26E24" w:rsidRPr="00E62302">
        <w:rPr>
          <w:rFonts w:ascii="宋体" w:eastAsia="宋体" w:hAnsi="宋体" w:cs="Arial" w:hint="eastAsia"/>
          <w:color w:val="333333"/>
          <w:sz w:val="24"/>
          <w:szCs w:val="24"/>
          <w:shd w:val="clear" w:color="auto" w:fill="FFFFFF"/>
        </w:rPr>
        <w:lastRenderedPageBreak/>
        <w:t>如果秀丽线虫在之前的环境中处于</w:t>
      </w:r>
      <w:r w:rsidR="000646C9" w:rsidRPr="00E62302">
        <w:rPr>
          <w:rFonts w:ascii="宋体" w:eastAsia="宋体" w:hAnsi="宋体" w:cs="Arial" w:hint="eastAsia"/>
          <w:color w:val="333333"/>
          <w:sz w:val="24"/>
          <w:szCs w:val="24"/>
          <w:shd w:val="clear" w:color="auto" w:fill="FFFFFF"/>
        </w:rPr>
        <w:t>饥饿状态，则不能准确地定位原来的培养温度</w:t>
      </w:r>
      <w:r w:rsidR="008B73DA" w:rsidRPr="008B73DA">
        <w:rPr>
          <w:rFonts w:ascii="宋体" w:eastAsia="宋体" w:hAnsi="宋体" w:cs="Arial" w:hint="eastAsia"/>
          <w:color w:val="333333"/>
          <w:sz w:val="24"/>
          <w:szCs w:val="24"/>
          <w:shd w:val="clear" w:color="auto" w:fill="FFFFFF"/>
          <w:vertAlign w:val="superscript"/>
        </w:rPr>
        <w:t>[</w:t>
      </w:r>
      <w:r w:rsidR="008B73DA" w:rsidRPr="008B73DA">
        <w:rPr>
          <w:rFonts w:ascii="宋体" w:eastAsia="宋体" w:hAnsi="宋体" w:cs="Arial"/>
          <w:color w:val="333333"/>
          <w:sz w:val="24"/>
          <w:szCs w:val="24"/>
          <w:shd w:val="clear" w:color="auto" w:fill="FFFFFF"/>
          <w:vertAlign w:val="superscript"/>
        </w:rPr>
        <w:t>26]</w:t>
      </w:r>
      <w:r w:rsidR="000646C9" w:rsidRPr="00E62302">
        <w:rPr>
          <w:rFonts w:ascii="宋体" w:eastAsia="宋体" w:hAnsi="宋体" w:cs="Arial" w:hint="eastAsia"/>
          <w:color w:val="333333"/>
          <w:sz w:val="24"/>
          <w:szCs w:val="24"/>
          <w:shd w:val="clear" w:color="auto" w:fill="FFFFFF"/>
        </w:rPr>
        <w:t>。</w:t>
      </w:r>
      <w:r w:rsidR="009A5185" w:rsidRPr="00E62302">
        <w:rPr>
          <w:rFonts w:ascii="宋体" w:eastAsia="宋体" w:hAnsi="宋体" w:cs="Arial" w:hint="eastAsia"/>
          <w:color w:val="333333"/>
          <w:sz w:val="24"/>
          <w:szCs w:val="24"/>
          <w:shd w:val="clear" w:color="auto" w:fill="FFFFFF"/>
        </w:rPr>
        <w:t>秀丽线虫的这种迁移行为也为探索感觉运动环路，</w:t>
      </w:r>
      <w:r w:rsidR="001F4E42">
        <w:rPr>
          <w:rFonts w:ascii="宋体" w:eastAsia="宋体" w:hAnsi="宋体" w:cs="Arial" w:hint="eastAsia"/>
          <w:color w:val="333333"/>
          <w:sz w:val="24"/>
          <w:szCs w:val="24"/>
          <w:shd w:val="clear" w:color="auto" w:fill="FFFFFF"/>
        </w:rPr>
        <w:t>以及</w:t>
      </w:r>
      <w:r w:rsidR="009A5185" w:rsidRPr="00E62302">
        <w:rPr>
          <w:rFonts w:ascii="宋体" w:eastAsia="宋体" w:hAnsi="宋体" w:cs="Arial" w:hint="eastAsia"/>
          <w:color w:val="333333"/>
          <w:sz w:val="24"/>
          <w:szCs w:val="24"/>
          <w:shd w:val="clear" w:color="auto" w:fill="FFFFFF"/>
        </w:rPr>
        <w:t>学习和记忆之间的联系提供了</w:t>
      </w:r>
      <w:r w:rsidR="00E26E24" w:rsidRPr="00E62302">
        <w:rPr>
          <w:rFonts w:ascii="宋体" w:eastAsia="宋体" w:hAnsi="宋体" w:cs="Arial" w:hint="eastAsia"/>
          <w:color w:val="333333"/>
          <w:sz w:val="24"/>
          <w:szCs w:val="24"/>
          <w:shd w:val="clear" w:color="auto" w:fill="FFFFFF"/>
        </w:rPr>
        <w:t>范式。在负趋热的过程中，动物最终能够到达目标位置需要感觉运动环路的参与，而经验能够调整迁移目标，故记忆也可能被整合到感觉运动通路中。研究秀丽新隐杆线虫的迁移行为提供了理解神经可塑性和在一个小的神经系统中从输入输出层面理解感觉运动环路过程的可能性</w:t>
      </w:r>
      <w:r w:rsidR="008B73DA" w:rsidRPr="008B73DA">
        <w:rPr>
          <w:rFonts w:ascii="宋体" w:eastAsia="宋体" w:hAnsi="宋体" w:cs="Arial" w:hint="eastAsia"/>
          <w:color w:val="333333"/>
          <w:sz w:val="24"/>
          <w:szCs w:val="24"/>
          <w:shd w:val="clear" w:color="auto" w:fill="FFFFFF"/>
          <w:vertAlign w:val="superscript"/>
        </w:rPr>
        <w:t>[</w:t>
      </w:r>
      <w:r w:rsidR="008B73DA" w:rsidRPr="008B73DA">
        <w:rPr>
          <w:rFonts w:ascii="宋体" w:eastAsia="宋体" w:hAnsi="宋体" w:cs="Arial"/>
          <w:color w:val="333333"/>
          <w:sz w:val="24"/>
          <w:szCs w:val="24"/>
          <w:shd w:val="clear" w:color="auto" w:fill="FFFFFF"/>
          <w:vertAlign w:val="superscript"/>
        </w:rPr>
        <w:t>27,28]</w:t>
      </w:r>
      <w:r w:rsidR="00E26E24" w:rsidRPr="00E62302">
        <w:rPr>
          <w:rFonts w:ascii="宋体" w:eastAsia="宋体" w:hAnsi="宋体" w:cs="Arial" w:hint="eastAsia"/>
          <w:color w:val="333333"/>
          <w:sz w:val="24"/>
          <w:szCs w:val="24"/>
          <w:shd w:val="clear" w:color="auto" w:fill="FFFFFF"/>
        </w:rPr>
        <w:t>。</w:t>
      </w:r>
    </w:p>
    <w:p w14:paraId="4B206A23" w14:textId="77777777" w:rsidR="00E26688" w:rsidRPr="00DA672E" w:rsidRDefault="00803495" w:rsidP="00971DE3">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本文将主要探究</w:t>
      </w:r>
      <w:r w:rsidR="00B2477B" w:rsidRPr="00E62302">
        <w:rPr>
          <w:rFonts w:ascii="宋体" w:eastAsia="宋体" w:hAnsi="宋体" w:cs="Arial" w:hint="eastAsia"/>
          <w:color w:val="333333"/>
          <w:sz w:val="24"/>
          <w:szCs w:val="24"/>
          <w:shd w:val="clear" w:color="auto" w:fill="FFFFFF"/>
        </w:rPr>
        <w:t>野生型</w:t>
      </w:r>
      <w:r w:rsidRPr="00E62302">
        <w:rPr>
          <w:rFonts w:ascii="宋体" w:eastAsia="宋体" w:hAnsi="宋体" w:cs="Arial" w:hint="eastAsia"/>
          <w:color w:val="333333"/>
          <w:sz w:val="24"/>
          <w:szCs w:val="24"/>
          <w:shd w:val="clear" w:color="auto" w:fill="FFFFFF"/>
        </w:rPr>
        <w:t>秀丽线虫</w:t>
      </w:r>
      <w:r w:rsidR="00B2477B" w:rsidRPr="00E62302">
        <w:rPr>
          <w:rFonts w:ascii="宋体" w:eastAsia="宋体" w:hAnsi="宋体" w:cs="Arial" w:hint="eastAsia"/>
          <w:color w:val="333333"/>
          <w:sz w:val="24"/>
          <w:szCs w:val="24"/>
          <w:shd w:val="clear" w:color="auto" w:fill="FFFFFF"/>
        </w:rPr>
        <w:t>（</w:t>
      </w:r>
      <w:r w:rsidR="00B2477B" w:rsidRPr="00146672">
        <w:rPr>
          <w:rFonts w:ascii="Times New Roman" w:eastAsia="宋体" w:hAnsi="Times New Roman" w:cs="Arial" w:hint="eastAsia"/>
          <w:color w:val="333333"/>
          <w:sz w:val="24"/>
          <w:szCs w:val="24"/>
          <w:shd w:val="clear" w:color="auto" w:fill="FFFFFF"/>
        </w:rPr>
        <w:t>N2</w:t>
      </w:r>
      <w:r w:rsidR="00B2477B"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的</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Pr="00E62302">
        <w:rPr>
          <w:rFonts w:ascii="宋体" w:eastAsia="宋体" w:hAnsi="宋体" w:cs="Arial" w:hint="eastAsia"/>
          <w:color w:val="333333"/>
          <w:sz w:val="24"/>
          <w:szCs w:val="24"/>
          <w:shd w:val="clear" w:color="auto" w:fill="FFFFFF"/>
        </w:rPr>
        <w:t>，</w:t>
      </w:r>
      <w:r w:rsidR="008B73DA">
        <w:rPr>
          <w:rFonts w:ascii="宋体" w:eastAsia="宋体" w:hAnsi="宋体" w:cs="Arial" w:hint="eastAsia"/>
          <w:color w:val="333333"/>
          <w:sz w:val="24"/>
          <w:szCs w:val="24"/>
          <w:shd w:val="clear" w:color="auto" w:fill="FFFFFF"/>
        </w:rPr>
        <w:t>进步一步加深对线虫</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8B73DA">
        <w:rPr>
          <w:rFonts w:ascii="宋体" w:eastAsia="宋体" w:hAnsi="宋体" w:cs="Arial" w:hint="eastAsia"/>
          <w:color w:val="333333"/>
          <w:sz w:val="24"/>
          <w:szCs w:val="24"/>
          <w:shd w:val="clear" w:color="auto" w:fill="FFFFFF"/>
        </w:rPr>
        <w:t>的了解</w:t>
      </w:r>
      <w:r w:rsidR="009F7AD3" w:rsidRPr="00E62302">
        <w:rPr>
          <w:rFonts w:ascii="宋体" w:eastAsia="宋体" w:hAnsi="宋体" w:cs="Arial" w:hint="eastAsia"/>
          <w:color w:val="333333"/>
          <w:sz w:val="24"/>
          <w:szCs w:val="24"/>
          <w:shd w:val="clear" w:color="auto" w:fill="FFFFFF"/>
        </w:rPr>
        <w:t>，以便于后续</w:t>
      </w:r>
      <w:r w:rsidR="00B2477B" w:rsidRPr="00E62302">
        <w:rPr>
          <w:rFonts w:ascii="宋体" w:eastAsia="宋体" w:hAnsi="宋体" w:cs="Arial" w:hint="eastAsia"/>
          <w:color w:val="333333"/>
          <w:sz w:val="24"/>
          <w:szCs w:val="24"/>
          <w:shd w:val="clear" w:color="auto" w:fill="FFFFFF"/>
        </w:rPr>
        <w:t>研究</w:t>
      </w:r>
      <w:r w:rsidR="009F7AD3" w:rsidRPr="00E62302">
        <w:rPr>
          <w:rFonts w:ascii="宋体" w:eastAsia="宋体" w:hAnsi="宋体" w:cs="Arial" w:hint="eastAsia"/>
          <w:color w:val="333333"/>
          <w:sz w:val="24"/>
          <w:szCs w:val="24"/>
          <w:shd w:val="clear" w:color="auto" w:fill="FFFFFF"/>
        </w:rPr>
        <w:t>工作的进行。</w:t>
      </w:r>
      <w:r w:rsidR="00971DE3">
        <w:rPr>
          <w:rFonts w:ascii="宋体" w:eastAsia="宋体" w:hAnsi="宋体" w:cs="Arial"/>
          <w:color w:val="333333"/>
          <w:sz w:val="24"/>
          <w:szCs w:val="24"/>
          <w:shd w:val="clear" w:color="auto" w:fill="FFFFFF"/>
        </w:rPr>
        <w:br w:type="page"/>
      </w:r>
    </w:p>
    <w:p w14:paraId="35949B9B" w14:textId="77777777" w:rsidR="00E26688" w:rsidRPr="000638DD" w:rsidRDefault="00670B37" w:rsidP="000638DD">
      <w:pPr>
        <w:pStyle w:val="1"/>
      </w:pPr>
      <w:bookmarkStart w:id="108" w:name="_Toc516556460"/>
      <w:r w:rsidRPr="000F7024">
        <w:rPr>
          <w:rFonts w:cs="Times New Roman"/>
        </w:rPr>
        <w:lastRenderedPageBreak/>
        <w:t>2.</w:t>
      </w:r>
      <w:r w:rsidR="004E2E0E" w:rsidRPr="000638DD">
        <w:rPr>
          <w:rFonts w:hint="eastAsia"/>
        </w:rPr>
        <w:t>实验设计与方法</w:t>
      </w:r>
      <w:bookmarkEnd w:id="108"/>
    </w:p>
    <w:p w14:paraId="21224973" w14:textId="77777777" w:rsidR="00E26688" w:rsidRPr="000638DD" w:rsidRDefault="00670B37" w:rsidP="000638DD">
      <w:pPr>
        <w:pStyle w:val="2"/>
        <w:spacing w:before="156" w:after="156"/>
      </w:pPr>
      <w:bookmarkStart w:id="109" w:name="_Toc516556461"/>
      <w:r w:rsidRPr="00146672">
        <w:t>2</w:t>
      </w:r>
      <w:r w:rsidRPr="000638DD">
        <w:t>.</w:t>
      </w:r>
      <w:r w:rsidRPr="00146672">
        <w:t>1</w:t>
      </w:r>
      <w:r w:rsidR="00677D07" w:rsidRPr="000638DD">
        <w:rPr>
          <w:rFonts w:hint="eastAsia"/>
        </w:rPr>
        <w:t>温度梯度系统</w:t>
      </w:r>
      <w:r w:rsidR="009F7AD3" w:rsidRPr="000638DD">
        <w:rPr>
          <w:rFonts w:hint="eastAsia"/>
        </w:rPr>
        <w:t>搭建及测试</w:t>
      </w:r>
      <w:bookmarkEnd w:id="109"/>
    </w:p>
    <w:p w14:paraId="3B6886D6" w14:textId="77777777" w:rsidR="009F7AD3" w:rsidRDefault="00670B37" w:rsidP="000F7024">
      <w:pPr>
        <w:pStyle w:val="3"/>
        <w:spacing w:before="156" w:after="156"/>
      </w:pPr>
      <w:bookmarkStart w:id="110" w:name="_Toc516556462"/>
      <w:r w:rsidRPr="00146672">
        <w:t>2</w:t>
      </w:r>
      <w:r w:rsidRPr="000638DD">
        <w:t>.</w:t>
      </w:r>
      <w:r w:rsidR="009F7AD3" w:rsidRPr="00146672">
        <w:rPr>
          <w:rFonts w:hint="eastAsia"/>
        </w:rPr>
        <w:t>1</w:t>
      </w:r>
      <w:r w:rsidR="009F7AD3" w:rsidRPr="000638DD">
        <w:t>.</w:t>
      </w:r>
      <w:r w:rsidR="009F7AD3" w:rsidRPr="00146672">
        <w:t>1</w:t>
      </w:r>
      <w:r w:rsidR="009F7AD3" w:rsidRPr="000638DD">
        <w:rPr>
          <w:rFonts w:hint="eastAsia"/>
        </w:rPr>
        <w:t>材料</w:t>
      </w:r>
      <w:bookmarkEnd w:id="110"/>
    </w:p>
    <w:p w14:paraId="34099337" w14:textId="77777777" w:rsidR="00212EE1" w:rsidRPr="00350AA7" w:rsidRDefault="00350AA7" w:rsidP="00F06F27">
      <w:pPr>
        <w:spacing w:beforeLines="50" w:before="156" w:afterLines="50" w:after="156"/>
        <w:jc w:val="center"/>
        <w:rPr>
          <w:rFonts w:ascii="宋体" w:eastAsia="宋体" w:hAnsi="宋体"/>
        </w:rPr>
      </w:pPr>
      <w:r w:rsidRPr="00350AA7">
        <w:rPr>
          <w:rFonts w:ascii="宋体" w:eastAsia="宋体" w:hAnsi="宋体" w:hint="eastAsia"/>
        </w:rPr>
        <w:t>表2</w:t>
      </w:r>
      <w:r w:rsidRPr="00350AA7">
        <w:rPr>
          <w:rFonts w:ascii="宋体" w:eastAsia="宋体" w:hAnsi="宋体"/>
        </w:rPr>
        <w:t>.1</w:t>
      </w:r>
      <w:r w:rsidRPr="00350AA7">
        <w:rPr>
          <w:rFonts w:ascii="宋体" w:eastAsia="宋体" w:hAnsi="宋体" w:hint="eastAsia"/>
        </w:rPr>
        <w:t xml:space="preserve"> 实验材料表</w:t>
      </w:r>
    </w:p>
    <w:tbl>
      <w:tblPr>
        <w:tblStyle w:val="a8"/>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2694"/>
        <w:gridCol w:w="3685"/>
      </w:tblGrid>
      <w:tr w:rsidR="00212EE1" w14:paraId="53D20246" w14:textId="77777777" w:rsidTr="001922AF">
        <w:trPr>
          <w:jc w:val="center"/>
        </w:trPr>
        <w:tc>
          <w:tcPr>
            <w:tcW w:w="2694" w:type="dxa"/>
            <w:tcBorders>
              <w:top w:val="single" w:sz="4" w:space="0" w:color="auto"/>
              <w:bottom w:val="single" w:sz="4" w:space="0" w:color="auto"/>
              <w:right w:val="nil"/>
            </w:tcBorders>
          </w:tcPr>
          <w:p w14:paraId="6E6165CA" w14:textId="77777777" w:rsidR="00212EE1" w:rsidRPr="001922AF" w:rsidRDefault="00350AA7" w:rsidP="00C04540">
            <w:pPr>
              <w:jc w:val="left"/>
              <w:rPr>
                <w:rFonts w:ascii="宋体" w:eastAsia="宋体" w:hAnsi="宋体"/>
                <w:szCs w:val="21"/>
              </w:rPr>
            </w:pPr>
            <w:r w:rsidRPr="001922AF">
              <w:rPr>
                <w:rFonts w:ascii="宋体" w:eastAsia="宋体" w:hAnsi="宋体" w:hint="eastAsia"/>
                <w:szCs w:val="21"/>
              </w:rPr>
              <w:t>材料</w:t>
            </w:r>
          </w:p>
        </w:tc>
        <w:tc>
          <w:tcPr>
            <w:tcW w:w="3685" w:type="dxa"/>
            <w:tcBorders>
              <w:top w:val="single" w:sz="4" w:space="0" w:color="auto"/>
              <w:left w:val="nil"/>
              <w:bottom w:val="single" w:sz="4" w:space="0" w:color="auto"/>
            </w:tcBorders>
          </w:tcPr>
          <w:p w14:paraId="298AFB28" w14:textId="77777777" w:rsidR="00212EE1" w:rsidRPr="001922AF" w:rsidRDefault="00350AA7" w:rsidP="00C04540">
            <w:pPr>
              <w:jc w:val="center"/>
              <w:rPr>
                <w:rFonts w:ascii="宋体" w:eastAsia="宋体" w:hAnsi="宋体"/>
                <w:szCs w:val="21"/>
              </w:rPr>
            </w:pPr>
            <w:r w:rsidRPr="001922AF">
              <w:rPr>
                <w:rFonts w:ascii="宋体" w:eastAsia="宋体" w:hAnsi="宋体" w:hint="eastAsia"/>
                <w:szCs w:val="21"/>
              </w:rPr>
              <w:t>数目</w:t>
            </w:r>
          </w:p>
        </w:tc>
      </w:tr>
      <w:tr w:rsidR="00212EE1" w14:paraId="36114AAB" w14:textId="77777777" w:rsidTr="001922AF">
        <w:trPr>
          <w:jc w:val="center"/>
        </w:trPr>
        <w:tc>
          <w:tcPr>
            <w:tcW w:w="2694" w:type="dxa"/>
            <w:tcBorders>
              <w:top w:val="single" w:sz="4" w:space="0" w:color="auto"/>
              <w:right w:val="nil"/>
            </w:tcBorders>
          </w:tcPr>
          <w:p w14:paraId="3AAE21FA"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水管</w:t>
            </w:r>
          </w:p>
        </w:tc>
        <w:tc>
          <w:tcPr>
            <w:tcW w:w="3685" w:type="dxa"/>
            <w:tcBorders>
              <w:top w:val="single" w:sz="4" w:space="0" w:color="auto"/>
              <w:left w:val="nil"/>
            </w:tcBorders>
          </w:tcPr>
          <w:p w14:paraId="455A58E6"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9根</w:t>
            </w:r>
          </w:p>
        </w:tc>
      </w:tr>
      <w:tr w:rsidR="00212EE1" w14:paraId="582AE605" w14:textId="77777777" w:rsidTr="001922AF">
        <w:trPr>
          <w:jc w:val="center"/>
        </w:trPr>
        <w:tc>
          <w:tcPr>
            <w:tcW w:w="2694" w:type="dxa"/>
            <w:tcBorders>
              <w:right w:val="nil"/>
            </w:tcBorders>
          </w:tcPr>
          <w:p w14:paraId="506A572A"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水冷排</w:t>
            </w:r>
          </w:p>
        </w:tc>
        <w:tc>
          <w:tcPr>
            <w:tcW w:w="3685" w:type="dxa"/>
            <w:tcBorders>
              <w:left w:val="nil"/>
            </w:tcBorders>
          </w:tcPr>
          <w:p w14:paraId="1A9EC652"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2个</w:t>
            </w:r>
          </w:p>
        </w:tc>
      </w:tr>
      <w:tr w:rsidR="00212EE1" w14:paraId="48FF05BC" w14:textId="77777777" w:rsidTr="001922AF">
        <w:trPr>
          <w:jc w:val="center"/>
        </w:trPr>
        <w:tc>
          <w:tcPr>
            <w:tcW w:w="2694" w:type="dxa"/>
            <w:tcBorders>
              <w:right w:val="nil"/>
            </w:tcBorders>
          </w:tcPr>
          <w:p w14:paraId="00C72A6F"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水冷风扇</w:t>
            </w:r>
          </w:p>
        </w:tc>
        <w:tc>
          <w:tcPr>
            <w:tcW w:w="3685" w:type="dxa"/>
            <w:tcBorders>
              <w:left w:val="nil"/>
            </w:tcBorders>
          </w:tcPr>
          <w:p w14:paraId="73B384EA"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4个</w:t>
            </w:r>
          </w:p>
        </w:tc>
      </w:tr>
      <w:tr w:rsidR="00212EE1" w14:paraId="402E6A63" w14:textId="77777777" w:rsidTr="001922AF">
        <w:trPr>
          <w:jc w:val="center"/>
        </w:trPr>
        <w:tc>
          <w:tcPr>
            <w:tcW w:w="2694" w:type="dxa"/>
            <w:tcBorders>
              <w:right w:val="nil"/>
            </w:tcBorders>
          </w:tcPr>
          <w:p w14:paraId="7A8BE4EB"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水泵</w:t>
            </w:r>
          </w:p>
        </w:tc>
        <w:tc>
          <w:tcPr>
            <w:tcW w:w="3685" w:type="dxa"/>
            <w:tcBorders>
              <w:left w:val="nil"/>
            </w:tcBorders>
          </w:tcPr>
          <w:p w14:paraId="63DA1397"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2个</w:t>
            </w:r>
          </w:p>
        </w:tc>
      </w:tr>
      <w:tr w:rsidR="00212EE1" w14:paraId="2FB28B99" w14:textId="77777777" w:rsidTr="001922AF">
        <w:trPr>
          <w:jc w:val="center"/>
        </w:trPr>
        <w:tc>
          <w:tcPr>
            <w:tcW w:w="2694" w:type="dxa"/>
            <w:tcBorders>
              <w:right w:val="nil"/>
            </w:tcBorders>
          </w:tcPr>
          <w:p w14:paraId="4FB42C55" w14:textId="77777777" w:rsidR="00212EE1" w:rsidRPr="001922AF" w:rsidRDefault="00350AA7" w:rsidP="00C04540">
            <w:pPr>
              <w:jc w:val="left"/>
              <w:rPr>
                <w:rFonts w:ascii="宋体" w:eastAsia="宋体" w:hAnsi="宋体"/>
                <w:szCs w:val="21"/>
              </w:rPr>
            </w:pPr>
            <w:r w:rsidRPr="001922AF">
              <w:rPr>
                <w:rFonts w:ascii="宋体" w:eastAsia="宋体" w:hAnsi="宋体" w:cs="Arial"/>
                <w:color w:val="333333"/>
                <w:szCs w:val="21"/>
                <w:shd w:val="clear" w:color="auto" w:fill="FFFFFF"/>
              </w:rPr>
              <w:t>P</w:t>
            </w:r>
            <w:r w:rsidRPr="001922AF">
              <w:rPr>
                <w:rFonts w:ascii="宋体" w:eastAsia="宋体" w:hAnsi="宋体" w:cs="Arial" w:hint="eastAsia"/>
                <w:color w:val="333333"/>
                <w:szCs w:val="21"/>
                <w:shd w:val="clear" w:color="auto" w:fill="FFFFFF"/>
              </w:rPr>
              <w:t>ID温度控制器</w:t>
            </w:r>
          </w:p>
        </w:tc>
        <w:tc>
          <w:tcPr>
            <w:tcW w:w="3685" w:type="dxa"/>
            <w:tcBorders>
              <w:left w:val="nil"/>
            </w:tcBorders>
          </w:tcPr>
          <w:p w14:paraId="4E15A6F3"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2个</w:t>
            </w:r>
          </w:p>
        </w:tc>
      </w:tr>
      <w:tr w:rsidR="00212EE1" w14:paraId="7E9C44B1" w14:textId="77777777" w:rsidTr="001922AF">
        <w:trPr>
          <w:jc w:val="center"/>
        </w:trPr>
        <w:tc>
          <w:tcPr>
            <w:tcW w:w="2694" w:type="dxa"/>
            <w:tcBorders>
              <w:right w:val="nil"/>
            </w:tcBorders>
          </w:tcPr>
          <w:p w14:paraId="6FA245D2"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TEC</w:t>
            </w:r>
            <w:r w:rsidRPr="001922AF">
              <w:rPr>
                <w:rFonts w:ascii="宋体" w:eastAsia="宋体" w:hAnsi="宋体" w:cs="Arial"/>
                <w:color w:val="333333"/>
                <w:szCs w:val="21"/>
                <w:shd w:val="clear" w:color="auto" w:fill="FFFFFF"/>
              </w:rPr>
              <w:t>(</w:t>
            </w:r>
            <w:r w:rsidRPr="001922AF">
              <w:rPr>
                <w:rFonts w:ascii="宋体" w:eastAsia="宋体" w:hAnsi="宋体" w:cs="Arial" w:hint="eastAsia"/>
                <w:color w:val="333333"/>
                <w:szCs w:val="21"/>
                <w:shd w:val="clear" w:color="auto" w:fill="FFFFFF"/>
              </w:rPr>
              <w:t>热电冷</w:t>
            </w:r>
            <w:r w:rsidRPr="001922AF">
              <w:rPr>
                <w:rFonts w:ascii="宋体" w:eastAsia="宋体" w:hAnsi="宋体" w:cs="Arial"/>
                <w:color w:val="333333"/>
                <w:szCs w:val="21"/>
                <w:shd w:val="clear" w:color="auto" w:fill="FFFFFF"/>
              </w:rPr>
              <w:t>)</w:t>
            </w:r>
          </w:p>
        </w:tc>
        <w:tc>
          <w:tcPr>
            <w:tcW w:w="3685" w:type="dxa"/>
            <w:tcBorders>
              <w:left w:val="nil"/>
            </w:tcBorders>
          </w:tcPr>
          <w:p w14:paraId="3F5D6FF1" w14:textId="77777777" w:rsidR="00212EE1" w:rsidRPr="001922AF" w:rsidRDefault="00C04540" w:rsidP="00C04540">
            <w:pPr>
              <w:jc w:val="center"/>
              <w:rPr>
                <w:rFonts w:ascii="宋体" w:eastAsia="宋体" w:hAnsi="宋体"/>
                <w:szCs w:val="21"/>
              </w:rPr>
            </w:pPr>
            <w:r w:rsidRPr="001922AF">
              <w:rPr>
                <w:rFonts w:ascii="宋体" w:eastAsia="宋体" w:hAnsi="宋体" w:cs="Arial"/>
                <w:color w:val="333333"/>
                <w:szCs w:val="21"/>
                <w:shd w:val="clear" w:color="auto" w:fill="FFFFFF"/>
              </w:rPr>
              <w:t>2</w:t>
            </w:r>
            <w:r w:rsidRPr="001922AF">
              <w:rPr>
                <w:rFonts w:ascii="宋体" w:eastAsia="宋体" w:hAnsi="宋体" w:cs="Arial" w:hint="eastAsia"/>
                <w:color w:val="333333"/>
                <w:szCs w:val="21"/>
                <w:shd w:val="clear" w:color="auto" w:fill="FFFFFF"/>
              </w:rPr>
              <w:t>个</w:t>
            </w:r>
          </w:p>
        </w:tc>
      </w:tr>
      <w:tr w:rsidR="00212EE1" w14:paraId="6F22BFE2" w14:textId="77777777" w:rsidTr="001922AF">
        <w:trPr>
          <w:jc w:val="center"/>
        </w:trPr>
        <w:tc>
          <w:tcPr>
            <w:tcW w:w="2694" w:type="dxa"/>
            <w:tcBorders>
              <w:right w:val="nil"/>
            </w:tcBorders>
          </w:tcPr>
          <w:p w14:paraId="4C0439D4"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水封</w:t>
            </w:r>
          </w:p>
        </w:tc>
        <w:tc>
          <w:tcPr>
            <w:tcW w:w="3685" w:type="dxa"/>
            <w:tcBorders>
              <w:left w:val="nil"/>
            </w:tcBorders>
          </w:tcPr>
          <w:p w14:paraId="592B59D9"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2个</w:t>
            </w:r>
          </w:p>
        </w:tc>
      </w:tr>
      <w:tr w:rsidR="00212EE1" w14:paraId="5E970EE1" w14:textId="77777777" w:rsidTr="001922AF">
        <w:trPr>
          <w:jc w:val="center"/>
        </w:trPr>
        <w:tc>
          <w:tcPr>
            <w:tcW w:w="2694" w:type="dxa"/>
            <w:tcBorders>
              <w:right w:val="nil"/>
            </w:tcBorders>
          </w:tcPr>
          <w:p w14:paraId="23282A14" w14:textId="77777777" w:rsidR="00212EE1"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加热器</w:t>
            </w:r>
          </w:p>
        </w:tc>
        <w:tc>
          <w:tcPr>
            <w:tcW w:w="3685" w:type="dxa"/>
            <w:tcBorders>
              <w:left w:val="nil"/>
            </w:tcBorders>
          </w:tcPr>
          <w:p w14:paraId="56E3072C" w14:textId="77777777" w:rsidR="00212EE1"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1个</w:t>
            </w:r>
          </w:p>
        </w:tc>
      </w:tr>
      <w:tr w:rsidR="00350AA7" w14:paraId="05658498" w14:textId="77777777" w:rsidTr="001922AF">
        <w:trPr>
          <w:jc w:val="center"/>
        </w:trPr>
        <w:tc>
          <w:tcPr>
            <w:tcW w:w="2694" w:type="dxa"/>
            <w:tcBorders>
              <w:right w:val="nil"/>
            </w:tcBorders>
          </w:tcPr>
          <w:p w14:paraId="6422BD28" w14:textId="77777777" w:rsidR="00350AA7"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金属平台</w:t>
            </w:r>
          </w:p>
        </w:tc>
        <w:tc>
          <w:tcPr>
            <w:tcW w:w="3685" w:type="dxa"/>
            <w:tcBorders>
              <w:left w:val="nil"/>
            </w:tcBorders>
          </w:tcPr>
          <w:p w14:paraId="23BF8532" w14:textId="77777777" w:rsidR="00350AA7"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1个</w:t>
            </w:r>
          </w:p>
        </w:tc>
      </w:tr>
      <w:tr w:rsidR="00350AA7" w14:paraId="72250E13" w14:textId="77777777" w:rsidTr="001922AF">
        <w:trPr>
          <w:jc w:val="center"/>
        </w:trPr>
        <w:tc>
          <w:tcPr>
            <w:tcW w:w="2694" w:type="dxa"/>
            <w:tcBorders>
              <w:right w:val="nil"/>
            </w:tcBorders>
          </w:tcPr>
          <w:p w14:paraId="229C5BE4" w14:textId="77777777" w:rsidR="00350AA7"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LED灯架</w:t>
            </w:r>
          </w:p>
        </w:tc>
        <w:tc>
          <w:tcPr>
            <w:tcW w:w="3685" w:type="dxa"/>
            <w:tcBorders>
              <w:left w:val="nil"/>
            </w:tcBorders>
          </w:tcPr>
          <w:p w14:paraId="637DF4CB" w14:textId="77777777" w:rsidR="00350AA7" w:rsidRPr="001922AF" w:rsidRDefault="00C04540" w:rsidP="00C04540">
            <w:pPr>
              <w:jc w:val="center"/>
              <w:rPr>
                <w:rFonts w:ascii="宋体" w:eastAsia="宋体" w:hAnsi="宋体"/>
                <w:szCs w:val="21"/>
              </w:rPr>
            </w:pPr>
            <w:r w:rsidRPr="001922AF">
              <w:rPr>
                <w:rFonts w:ascii="宋体" w:eastAsia="宋体" w:hAnsi="宋体" w:cs="Arial" w:hint="eastAsia"/>
                <w:color w:val="333333"/>
                <w:szCs w:val="21"/>
                <w:shd w:val="clear" w:color="auto" w:fill="FFFFFF"/>
              </w:rPr>
              <w:t>1个</w:t>
            </w:r>
          </w:p>
        </w:tc>
      </w:tr>
      <w:tr w:rsidR="00350AA7" w14:paraId="3C346E26" w14:textId="77777777" w:rsidTr="001922AF">
        <w:trPr>
          <w:trHeight w:val="160"/>
          <w:jc w:val="center"/>
        </w:trPr>
        <w:tc>
          <w:tcPr>
            <w:tcW w:w="2694" w:type="dxa"/>
            <w:tcBorders>
              <w:right w:val="nil"/>
            </w:tcBorders>
          </w:tcPr>
          <w:p w14:paraId="1299D22F" w14:textId="77777777" w:rsidR="00350AA7" w:rsidRPr="001922AF" w:rsidRDefault="00350AA7" w:rsidP="00C04540">
            <w:pPr>
              <w:jc w:val="left"/>
              <w:rPr>
                <w:rFonts w:ascii="宋体" w:eastAsia="宋体" w:hAnsi="宋体"/>
                <w:szCs w:val="21"/>
              </w:rPr>
            </w:pPr>
            <w:r w:rsidRPr="001922AF">
              <w:rPr>
                <w:rFonts w:ascii="宋体" w:eastAsia="宋体" w:hAnsi="宋体" w:cs="Arial" w:hint="eastAsia"/>
                <w:color w:val="333333"/>
                <w:szCs w:val="21"/>
                <w:shd w:val="clear" w:color="auto" w:fill="FFFFFF"/>
              </w:rPr>
              <w:t>LED灯</w:t>
            </w:r>
          </w:p>
        </w:tc>
        <w:tc>
          <w:tcPr>
            <w:tcW w:w="3685" w:type="dxa"/>
            <w:tcBorders>
              <w:left w:val="nil"/>
            </w:tcBorders>
          </w:tcPr>
          <w:p w14:paraId="3221227A" w14:textId="77777777" w:rsidR="00350AA7" w:rsidRPr="001922AF" w:rsidRDefault="00C04540" w:rsidP="00C04540">
            <w:pPr>
              <w:jc w:val="center"/>
              <w:rPr>
                <w:rFonts w:ascii="宋体" w:eastAsia="宋体" w:hAnsi="宋体"/>
                <w:szCs w:val="21"/>
              </w:rPr>
            </w:pPr>
            <w:r w:rsidRPr="001922AF">
              <w:rPr>
                <w:rFonts w:ascii="宋体" w:eastAsia="宋体" w:hAnsi="宋体" w:hint="eastAsia"/>
                <w:szCs w:val="21"/>
              </w:rPr>
              <w:t>4排</w:t>
            </w:r>
          </w:p>
        </w:tc>
      </w:tr>
      <w:tr w:rsidR="001922AF" w14:paraId="0F4C2376" w14:textId="77777777" w:rsidTr="001922AF">
        <w:trPr>
          <w:trHeight w:val="160"/>
          <w:jc w:val="center"/>
        </w:trPr>
        <w:tc>
          <w:tcPr>
            <w:tcW w:w="2694" w:type="dxa"/>
            <w:tcBorders>
              <w:right w:val="nil"/>
            </w:tcBorders>
          </w:tcPr>
          <w:p w14:paraId="42727AC0" w14:textId="77777777" w:rsidR="001922AF" w:rsidRDefault="001922AF" w:rsidP="00C04540">
            <w:pPr>
              <w:jc w:val="left"/>
              <w:rPr>
                <w:rFonts w:ascii="宋体" w:eastAsia="宋体" w:hAnsi="宋体" w:cs="Arial"/>
                <w:color w:val="333333"/>
                <w:szCs w:val="21"/>
                <w:shd w:val="clear" w:color="auto" w:fill="FFFFFF"/>
              </w:rPr>
            </w:pPr>
            <w:r w:rsidRPr="001922AF">
              <w:rPr>
                <w:rFonts w:ascii="宋体" w:eastAsia="宋体" w:hAnsi="宋体" w:cs="Arial" w:hint="eastAsia"/>
                <w:color w:val="333333"/>
                <w:szCs w:val="21"/>
                <w:shd w:val="clear" w:color="auto" w:fill="FFFFFF"/>
              </w:rPr>
              <w:t>THJ多路巡回检测仪</w:t>
            </w:r>
          </w:p>
          <w:p w14:paraId="3CDBF483" w14:textId="77777777" w:rsidR="001922AF" w:rsidRPr="001922AF" w:rsidRDefault="001922AF" w:rsidP="00C04540">
            <w:pPr>
              <w:jc w:val="left"/>
              <w:rPr>
                <w:rFonts w:ascii="宋体" w:eastAsia="宋体" w:hAnsi="宋体" w:cs="Arial"/>
                <w:color w:val="333333"/>
                <w:szCs w:val="21"/>
                <w:shd w:val="clear" w:color="auto" w:fill="FFFFFF"/>
              </w:rPr>
            </w:pPr>
            <w:r w:rsidRPr="001922AF">
              <w:rPr>
                <w:rFonts w:ascii="宋体" w:eastAsia="宋体" w:hAnsi="宋体" w:cs="Arial" w:hint="eastAsia"/>
                <w:color w:val="333333"/>
                <w:szCs w:val="21"/>
                <w:shd w:val="clear" w:color="auto" w:fill="FFFFFF"/>
              </w:rPr>
              <w:t>相机及镜头</w:t>
            </w:r>
          </w:p>
        </w:tc>
        <w:tc>
          <w:tcPr>
            <w:tcW w:w="3685" w:type="dxa"/>
            <w:tcBorders>
              <w:left w:val="nil"/>
            </w:tcBorders>
          </w:tcPr>
          <w:p w14:paraId="5D401A7B" w14:textId="77777777" w:rsidR="001922AF" w:rsidRDefault="001922AF" w:rsidP="00C04540">
            <w:pPr>
              <w:jc w:val="center"/>
              <w:rPr>
                <w:rFonts w:ascii="宋体" w:eastAsia="宋体" w:hAnsi="宋体"/>
                <w:szCs w:val="21"/>
              </w:rPr>
            </w:pPr>
            <w:r w:rsidRPr="001922AF">
              <w:rPr>
                <w:rFonts w:ascii="宋体" w:eastAsia="宋体" w:hAnsi="宋体" w:hint="eastAsia"/>
                <w:szCs w:val="21"/>
              </w:rPr>
              <w:t>1套</w:t>
            </w:r>
          </w:p>
          <w:p w14:paraId="7F44D92A" w14:textId="77777777" w:rsidR="001922AF" w:rsidRPr="001922AF" w:rsidRDefault="001922AF" w:rsidP="00C04540">
            <w:pPr>
              <w:jc w:val="center"/>
              <w:rPr>
                <w:rFonts w:ascii="宋体" w:eastAsia="宋体" w:hAnsi="宋体"/>
                <w:szCs w:val="21"/>
              </w:rPr>
            </w:pPr>
            <w:r w:rsidRPr="001922AF">
              <w:rPr>
                <w:rFonts w:ascii="宋体" w:eastAsia="宋体" w:hAnsi="宋体" w:hint="eastAsia"/>
                <w:szCs w:val="21"/>
              </w:rPr>
              <w:t>1套</w:t>
            </w:r>
          </w:p>
        </w:tc>
      </w:tr>
    </w:tbl>
    <w:p w14:paraId="76F91B70" w14:textId="77777777" w:rsidR="00212EE1" w:rsidRPr="00212EE1" w:rsidRDefault="00212EE1" w:rsidP="00212EE1"/>
    <w:p w14:paraId="4D9E9305" w14:textId="77777777" w:rsidR="00144C25" w:rsidRPr="000638DD" w:rsidRDefault="00670B37" w:rsidP="000638DD">
      <w:pPr>
        <w:pStyle w:val="3"/>
        <w:spacing w:before="156" w:after="156"/>
      </w:pPr>
      <w:bookmarkStart w:id="111" w:name="_Toc516556463"/>
      <w:r w:rsidRPr="00146672">
        <w:t>2</w:t>
      </w:r>
      <w:r w:rsidRPr="000638DD">
        <w:t>.</w:t>
      </w:r>
      <w:r w:rsidR="00144C25" w:rsidRPr="00146672">
        <w:rPr>
          <w:rFonts w:hint="eastAsia"/>
        </w:rPr>
        <w:t>1</w:t>
      </w:r>
      <w:r w:rsidR="00144C25" w:rsidRPr="000638DD">
        <w:t>.</w:t>
      </w:r>
      <w:r w:rsidR="00144C25" w:rsidRPr="00146672">
        <w:t>2</w:t>
      </w:r>
      <w:r w:rsidR="00144C25" w:rsidRPr="000638DD">
        <w:t xml:space="preserve"> </w:t>
      </w:r>
      <w:r w:rsidR="00144C25" w:rsidRPr="000638DD">
        <w:rPr>
          <w:rFonts w:hint="eastAsia"/>
        </w:rPr>
        <w:t>系统搭建</w:t>
      </w:r>
      <w:bookmarkEnd w:id="111"/>
    </w:p>
    <w:p w14:paraId="577B000E" w14:textId="77777777" w:rsidR="001D1EE6" w:rsidRDefault="00144C25" w:rsidP="001D1EE6">
      <w:pPr>
        <w:spacing w:line="440" w:lineRule="exact"/>
        <w:ind w:firstLineChars="200" w:firstLine="480"/>
        <w:jc w:val="left"/>
        <w:rPr>
          <w:rFonts w:ascii="宋体" w:eastAsia="宋体" w:hAnsi="宋体"/>
          <w:sz w:val="24"/>
          <w:szCs w:val="24"/>
        </w:rPr>
      </w:pPr>
      <w:r w:rsidRPr="00E62302">
        <w:rPr>
          <w:rFonts w:ascii="宋体" w:eastAsia="宋体" w:hAnsi="宋体" w:hint="eastAsia"/>
          <w:sz w:val="24"/>
          <w:szCs w:val="24"/>
        </w:rPr>
        <w:t>实验中搭建的温度梯度控制系统包括三个区域，分别为：水冷系统区，加热系统区和实验操作区。左右两端的水冷区域和加热区域分别对中央的金属平台两侧作用，在两侧形成稳定的低温和稳定的高温，借助金属良好的导电性，在中央区域形成稳定的温度梯度，保证实验的顺利进行。除能实现产生稳定的温度梯度场外，这套系统还配有高分辨率的相机以及性能优良的镜头，能够获得胶板上线虫的清晰的图像，极大地方便后期对线虫行为的分析和处理。为保证红外相机良好的采光，在系统外侧用黑色挡板设置了一个暗场，也在实验过程中有效阻挡了空气中的灰尘落在胶板上干扰成像，为后期图像处理增加了便捷性。由于此套系统主要的功能在于产生稳定的温度梯度，因此室温对其影响较大，在实验期间应保持室温尽量稳定。系统模式图如下所示。</w:t>
      </w:r>
    </w:p>
    <w:p w14:paraId="2808C9A8" w14:textId="2DADBB49" w:rsidR="00AB03F9" w:rsidRPr="005E3537" w:rsidRDefault="00AB03F9" w:rsidP="00F06F27">
      <w:pPr>
        <w:spacing w:beforeLines="50" w:before="156" w:afterLines="50" w:after="156"/>
        <w:ind w:firstLineChars="200" w:firstLine="420"/>
        <w:jc w:val="center"/>
        <w:rPr>
          <w:rFonts w:ascii="宋体" w:eastAsia="宋体" w:hAnsi="宋体"/>
          <w:szCs w:val="21"/>
        </w:rPr>
      </w:pPr>
      <w:r w:rsidRPr="00AB03F9">
        <w:rPr>
          <w:rFonts w:ascii="宋体" w:eastAsia="宋体" w:hAnsi="宋体" w:hint="eastAsia"/>
          <w:noProof/>
          <w:szCs w:val="21"/>
        </w:rPr>
        <w:lastRenderedPageBreak/>
        <w:drawing>
          <wp:anchor distT="0" distB="0" distL="114300" distR="114300" simplePos="0" relativeHeight="251657216" behindDoc="0" locked="0" layoutInCell="1" allowOverlap="1" wp14:anchorId="25160500" wp14:editId="555F133E">
            <wp:simplePos x="0" y="0"/>
            <wp:positionH relativeFrom="column">
              <wp:posOffset>-130810</wp:posOffset>
            </wp:positionH>
            <wp:positionV relativeFrom="paragraph">
              <wp:posOffset>139065</wp:posOffset>
            </wp:positionV>
            <wp:extent cx="5591175" cy="280733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1175" cy="2807335"/>
                    </a:xfrm>
                    <a:prstGeom prst="rect">
                      <a:avLst/>
                    </a:prstGeom>
                  </pic:spPr>
                </pic:pic>
              </a:graphicData>
            </a:graphic>
            <wp14:sizeRelH relativeFrom="margin">
              <wp14:pctWidth>0</wp14:pctWidth>
            </wp14:sizeRelH>
            <wp14:sizeRelV relativeFrom="margin">
              <wp14:pctHeight>0</wp14:pctHeight>
            </wp14:sizeRelV>
          </wp:anchor>
        </w:drawing>
      </w:r>
      <w:r w:rsidRPr="00AB03F9">
        <w:rPr>
          <w:rFonts w:ascii="宋体" w:eastAsia="宋体" w:hAnsi="宋体" w:hint="eastAsia"/>
          <w:szCs w:val="21"/>
        </w:rPr>
        <w:t>图2</w:t>
      </w:r>
      <w:r w:rsidRPr="00AB03F9">
        <w:rPr>
          <w:rFonts w:ascii="宋体" w:eastAsia="宋体" w:hAnsi="宋体"/>
          <w:szCs w:val="21"/>
        </w:rPr>
        <w:t xml:space="preserve">.1 </w:t>
      </w:r>
      <w:r w:rsidRPr="00AB03F9">
        <w:rPr>
          <w:rFonts w:ascii="宋体" w:eastAsia="宋体" w:hAnsi="宋体" w:hint="eastAsia"/>
          <w:szCs w:val="21"/>
        </w:rPr>
        <w:t>温控系统模型图</w:t>
      </w:r>
    </w:p>
    <w:p w14:paraId="742CFD42" w14:textId="77777777" w:rsidR="00144C25" w:rsidRPr="00DA672E" w:rsidRDefault="001D1EE6" w:rsidP="00DA672E">
      <w:pPr>
        <w:spacing w:line="440" w:lineRule="exact"/>
        <w:jc w:val="left"/>
        <w:rPr>
          <w:rFonts w:ascii="宋体" w:eastAsia="宋体" w:hAnsi="宋体"/>
          <w:sz w:val="24"/>
          <w:szCs w:val="24"/>
        </w:rPr>
      </w:pPr>
      <w:r>
        <w:rPr>
          <w:rFonts w:ascii="宋体" w:eastAsia="宋体" w:hAnsi="宋体"/>
          <w:sz w:val="24"/>
          <w:szCs w:val="24"/>
        </w:rPr>
        <w:t>(</w:t>
      </w:r>
      <w:r w:rsidR="00DA672E">
        <w:rPr>
          <w:rFonts w:ascii="宋体" w:eastAsia="宋体" w:hAnsi="宋体" w:hint="eastAsia"/>
          <w:sz w:val="24"/>
          <w:szCs w:val="24"/>
        </w:rPr>
        <w:t>一）</w:t>
      </w:r>
      <w:r w:rsidR="00144C25" w:rsidRPr="00DA672E">
        <w:rPr>
          <w:rFonts w:ascii="宋体" w:eastAsia="宋体" w:hAnsi="宋体" w:hint="eastAsia"/>
          <w:sz w:val="24"/>
          <w:szCs w:val="24"/>
        </w:rPr>
        <w:t>水冷系统</w:t>
      </w:r>
    </w:p>
    <w:p w14:paraId="7CFCB4E6" w14:textId="77777777" w:rsidR="00144C25" w:rsidRPr="00E62302" w:rsidRDefault="00144C25" w:rsidP="00E62302">
      <w:pPr>
        <w:spacing w:line="440" w:lineRule="exact"/>
        <w:ind w:firstLineChars="200" w:firstLine="480"/>
        <w:jc w:val="left"/>
        <w:rPr>
          <w:rFonts w:ascii="宋体" w:eastAsia="宋体" w:hAnsi="宋体"/>
          <w:sz w:val="24"/>
          <w:szCs w:val="24"/>
        </w:rPr>
      </w:pPr>
      <w:r w:rsidRPr="00E62302">
        <w:rPr>
          <w:rFonts w:ascii="宋体" w:eastAsia="宋体" w:hAnsi="宋体" w:hint="eastAsia"/>
          <w:sz w:val="24"/>
          <w:szCs w:val="24"/>
        </w:rPr>
        <w:t xml:space="preserve"> 金属平台左侧的热量通过下方紧密结合的两个热电冷散热片散出，外侧是一个水循环系统，系统内需装满纯水，以免堵塞水封。在装纯水时应注意尽量避免产生气泡，气泡会影响水泵的工作效率，此外，应确保循环系统接触口连接紧密，避免水渗出，影响循环。纯水在水泵的作用下不断循环，外侧装有两个水排（附有风扇），在循环水通过的时候给其降温，将热量散出。为确定水循环系统已经打开，防止其他设备烧坏，加设了一个浮漂，有水通过时浮漂便会上升。为能够控制设定温度，增加了一个</w:t>
      </w:r>
      <w:r w:rsidRPr="00146672">
        <w:rPr>
          <w:rFonts w:ascii="Times New Roman" w:eastAsia="宋体" w:hAnsi="Times New Roman" w:hint="eastAsia"/>
          <w:sz w:val="24"/>
          <w:szCs w:val="24"/>
        </w:rPr>
        <w:t>PID</w:t>
      </w:r>
      <w:r w:rsidRPr="00E62302">
        <w:rPr>
          <w:rFonts w:ascii="宋体" w:eastAsia="宋体" w:hAnsi="宋体" w:hint="eastAsia"/>
          <w:sz w:val="24"/>
          <w:szCs w:val="24"/>
        </w:rPr>
        <w:t>温度控制器，根据实际情况设定好参数后即可自动调控温度。装置组装好后，这套水冷系统可以将金属平台左侧的温度降低到比室温低十几度的温度，能够充分满足实验温度的设定。</w:t>
      </w:r>
    </w:p>
    <w:p w14:paraId="05B4D95D" w14:textId="77777777" w:rsidR="00144C25" w:rsidRPr="00E62302" w:rsidRDefault="00144C25" w:rsidP="00DA672E">
      <w:pPr>
        <w:spacing w:line="440" w:lineRule="exact"/>
        <w:jc w:val="left"/>
        <w:rPr>
          <w:rFonts w:ascii="宋体" w:eastAsia="宋体" w:hAnsi="宋体"/>
          <w:sz w:val="24"/>
          <w:szCs w:val="24"/>
        </w:rPr>
      </w:pPr>
      <w:r w:rsidRPr="00E62302">
        <w:rPr>
          <w:rFonts w:ascii="宋体" w:eastAsia="宋体" w:hAnsi="宋体" w:hint="eastAsia"/>
          <w:sz w:val="24"/>
          <w:szCs w:val="24"/>
        </w:rPr>
        <w:t>（二）加热系统</w:t>
      </w:r>
    </w:p>
    <w:p w14:paraId="0603775E" w14:textId="77777777" w:rsidR="00144C25" w:rsidRPr="00E62302" w:rsidRDefault="00144C25" w:rsidP="00E62302">
      <w:pPr>
        <w:spacing w:line="440" w:lineRule="exact"/>
        <w:ind w:firstLineChars="200" w:firstLine="480"/>
        <w:jc w:val="left"/>
        <w:rPr>
          <w:rFonts w:ascii="宋体" w:eastAsia="宋体" w:hAnsi="宋体"/>
          <w:sz w:val="24"/>
          <w:szCs w:val="24"/>
        </w:rPr>
      </w:pPr>
      <w:r w:rsidRPr="00E62302">
        <w:rPr>
          <w:rFonts w:ascii="宋体" w:eastAsia="宋体" w:hAnsi="宋体" w:hint="eastAsia"/>
          <w:sz w:val="24"/>
          <w:szCs w:val="24"/>
        </w:rPr>
        <w:t xml:space="preserve"> 与水冷系统对应，在金属平台右侧以四根金属棒插入平台内部，通过电源给金属棒加热，金属棒外侧涂有一层导热胶，与平台内部紧密结合，均匀的给金属平台右侧加热。以一个固态继电器连接电源和</w:t>
      </w:r>
      <w:r w:rsidRPr="00146672">
        <w:rPr>
          <w:rFonts w:ascii="Times New Roman" w:eastAsia="宋体" w:hAnsi="Times New Roman" w:hint="eastAsia"/>
          <w:sz w:val="24"/>
          <w:szCs w:val="24"/>
        </w:rPr>
        <w:t>PID</w:t>
      </w:r>
      <w:r w:rsidRPr="00E62302">
        <w:rPr>
          <w:rFonts w:ascii="宋体" w:eastAsia="宋体" w:hAnsi="宋体" w:hint="eastAsia"/>
          <w:sz w:val="24"/>
          <w:szCs w:val="24"/>
        </w:rPr>
        <w:t>温度控制器，</w:t>
      </w:r>
      <w:r w:rsidRPr="00146672">
        <w:rPr>
          <w:rFonts w:ascii="Times New Roman" w:eastAsia="宋体" w:hAnsi="Times New Roman" w:hint="eastAsia"/>
          <w:sz w:val="24"/>
          <w:szCs w:val="24"/>
        </w:rPr>
        <w:t>PID</w:t>
      </w:r>
      <w:r w:rsidRPr="00E62302">
        <w:rPr>
          <w:rFonts w:ascii="宋体" w:eastAsia="宋体" w:hAnsi="宋体" w:hint="eastAsia"/>
          <w:sz w:val="24"/>
          <w:szCs w:val="24"/>
        </w:rPr>
        <w:t>温度控制器对温度进行设定，并通过继电器调控电流的大小，从而保持温度的恒定。由于线虫生存的适宜温度并不高，因此热端的调控要求相对较低。</w:t>
      </w:r>
    </w:p>
    <w:p w14:paraId="4E06F590" w14:textId="77777777" w:rsidR="00144C25" w:rsidRPr="00DA672E" w:rsidRDefault="00DA672E" w:rsidP="00DA672E">
      <w:pPr>
        <w:spacing w:line="440" w:lineRule="exact"/>
        <w:jc w:val="left"/>
        <w:rPr>
          <w:rFonts w:ascii="宋体" w:eastAsia="宋体" w:hAnsi="宋体"/>
          <w:sz w:val="24"/>
          <w:szCs w:val="24"/>
        </w:rPr>
      </w:pPr>
      <w:r>
        <w:rPr>
          <w:rFonts w:ascii="宋体" w:eastAsia="宋体" w:hAnsi="宋体" w:hint="eastAsia"/>
          <w:sz w:val="24"/>
          <w:szCs w:val="24"/>
        </w:rPr>
        <w:t>（三）实</w:t>
      </w:r>
      <w:r w:rsidR="00144C25" w:rsidRPr="00DA672E">
        <w:rPr>
          <w:rFonts w:ascii="宋体" w:eastAsia="宋体" w:hAnsi="宋体" w:hint="eastAsia"/>
          <w:sz w:val="24"/>
          <w:szCs w:val="24"/>
        </w:rPr>
        <w:t>验区设置</w:t>
      </w:r>
    </w:p>
    <w:p w14:paraId="7C0779CA" w14:textId="77777777" w:rsidR="00144C25" w:rsidRPr="00E62302" w:rsidRDefault="00144C25" w:rsidP="00DA672E">
      <w:pPr>
        <w:spacing w:line="440" w:lineRule="exact"/>
        <w:ind w:firstLineChars="200" w:firstLine="480"/>
        <w:jc w:val="left"/>
        <w:rPr>
          <w:rFonts w:ascii="宋体" w:eastAsia="宋体" w:hAnsi="宋体"/>
          <w:sz w:val="24"/>
          <w:szCs w:val="24"/>
        </w:rPr>
      </w:pPr>
      <w:r w:rsidRPr="00E62302">
        <w:rPr>
          <w:rFonts w:ascii="宋体" w:eastAsia="宋体" w:hAnsi="宋体" w:hint="eastAsia"/>
          <w:sz w:val="24"/>
          <w:szCs w:val="24"/>
        </w:rPr>
        <w:t xml:space="preserve"> 在水冷系统和加热系统中央的区域放置实验所需的胶板，胶板放置在金属盘</w:t>
      </w:r>
      <w:r w:rsidRPr="00E62302">
        <w:rPr>
          <w:rFonts w:ascii="宋体" w:eastAsia="宋体" w:hAnsi="宋体" w:hint="eastAsia"/>
          <w:sz w:val="24"/>
          <w:szCs w:val="24"/>
        </w:rPr>
        <w:lastRenderedPageBreak/>
        <w:t>中，为保证良好的导热性，在金属盘下方需涂满甘油（导热性仅次于水，但长期使用水可能会导致金属平台生锈），保证金属盘与金属平台之间紧密接触。在金属盘正上方放置红外相机和镜头，保证视野正对金属盘中央。此外，在金属盘四周放置一个正方形的</w:t>
      </w:r>
      <w:r w:rsidRPr="00146672">
        <w:rPr>
          <w:rFonts w:ascii="Times New Roman" w:eastAsia="宋体" w:hAnsi="Times New Roman" w:hint="eastAsia"/>
          <w:sz w:val="24"/>
          <w:szCs w:val="24"/>
        </w:rPr>
        <w:t>LED</w:t>
      </w:r>
      <w:r w:rsidRPr="00E62302">
        <w:rPr>
          <w:rFonts w:ascii="宋体" w:eastAsia="宋体" w:hAnsi="宋体" w:hint="eastAsia"/>
          <w:sz w:val="24"/>
          <w:szCs w:val="24"/>
        </w:rPr>
        <w:t>灯架，用于打光，为方便后期</w:t>
      </w:r>
      <w:r w:rsidRPr="00146672">
        <w:rPr>
          <w:rFonts w:ascii="Times New Roman" w:eastAsia="宋体" w:hAnsi="Times New Roman" w:hint="eastAsia"/>
          <w:sz w:val="24"/>
          <w:szCs w:val="24"/>
        </w:rPr>
        <w:t>LED</w:t>
      </w:r>
      <w:r w:rsidRPr="00E62302">
        <w:rPr>
          <w:rFonts w:ascii="宋体" w:eastAsia="宋体" w:hAnsi="宋体" w:hint="eastAsia"/>
          <w:sz w:val="24"/>
          <w:szCs w:val="24"/>
        </w:rPr>
        <w:t>灯高度的调整，灯架高度可调。为增加自动性和便捷性，增设了一套</w:t>
      </w:r>
      <w:r w:rsidRPr="00146672">
        <w:rPr>
          <w:rFonts w:ascii="Times New Roman" w:eastAsia="宋体" w:hAnsi="Times New Roman" w:hint="eastAsia"/>
          <w:sz w:val="24"/>
          <w:szCs w:val="24"/>
        </w:rPr>
        <w:t>T</w:t>
      </w:r>
      <w:r w:rsidRPr="00146672">
        <w:rPr>
          <w:rFonts w:ascii="Times New Roman" w:eastAsia="宋体" w:hAnsi="Times New Roman"/>
          <w:sz w:val="24"/>
          <w:szCs w:val="24"/>
        </w:rPr>
        <w:t>HJ</w:t>
      </w:r>
      <w:r w:rsidRPr="00E62302">
        <w:rPr>
          <w:rFonts w:ascii="宋体" w:eastAsia="宋体" w:hAnsi="宋体" w:hint="eastAsia"/>
          <w:sz w:val="24"/>
          <w:szCs w:val="24"/>
        </w:rPr>
        <w:t>多路巡回检测装置，共有</w:t>
      </w:r>
      <w:r w:rsidRPr="00146672">
        <w:rPr>
          <w:rFonts w:ascii="Times New Roman" w:eastAsia="宋体" w:hAnsi="Times New Roman" w:hint="eastAsia"/>
          <w:sz w:val="24"/>
          <w:szCs w:val="24"/>
        </w:rPr>
        <w:t>1</w:t>
      </w:r>
      <w:r w:rsidRPr="00146672">
        <w:rPr>
          <w:rFonts w:ascii="Times New Roman" w:eastAsia="宋体" w:hAnsi="Times New Roman"/>
          <w:sz w:val="24"/>
          <w:szCs w:val="24"/>
        </w:rPr>
        <w:t>2</w:t>
      </w:r>
      <w:r w:rsidRPr="00E62302">
        <w:rPr>
          <w:rFonts w:ascii="宋体" w:eastAsia="宋体" w:hAnsi="宋体" w:hint="eastAsia"/>
          <w:sz w:val="24"/>
          <w:szCs w:val="24"/>
        </w:rPr>
        <w:t>个通路，将通路的探头分别插入胶板的四边（每边三个探头），即可实现胶板</w:t>
      </w:r>
      <w:r w:rsidRPr="00146672">
        <w:rPr>
          <w:rFonts w:ascii="Times New Roman" w:eastAsia="宋体" w:hAnsi="Times New Roman" w:hint="eastAsia"/>
          <w:sz w:val="24"/>
          <w:szCs w:val="24"/>
        </w:rPr>
        <w:t>x</w:t>
      </w:r>
      <w:r w:rsidRPr="00E62302">
        <w:rPr>
          <w:rFonts w:ascii="宋体" w:eastAsia="宋体" w:hAnsi="宋体" w:hint="eastAsia"/>
          <w:sz w:val="24"/>
          <w:szCs w:val="24"/>
        </w:rPr>
        <w:t>轴和</w:t>
      </w:r>
      <w:r w:rsidRPr="00146672">
        <w:rPr>
          <w:rFonts w:ascii="Times New Roman" w:eastAsia="宋体" w:hAnsi="Times New Roman" w:hint="eastAsia"/>
          <w:sz w:val="24"/>
          <w:szCs w:val="24"/>
        </w:rPr>
        <w:t>y</w:t>
      </w:r>
      <w:r w:rsidRPr="00E62302">
        <w:rPr>
          <w:rFonts w:ascii="宋体" w:eastAsia="宋体" w:hAnsi="宋体" w:hint="eastAsia"/>
          <w:sz w:val="24"/>
          <w:szCs w:val="24"/>
        </w:rPr>
        <w:t>轴温度的实时监测，待显示温度稳定后即可进行实验，相比手动测温更加保证了所测温度的稳定性。</w:t>
      </w:r>
    </w:p>
    <w:p w14:paraId="45D82A7A" w14:textId="77777777" w:rsidR="00745203" w:rsidRPr="000638DD" w:rsidRDefault="00670B37" w:rsidP="000638DD">
      <w:pPr>
        <w:pStyle w:val="3"/>
        <w:spacing w:before="156" w:after="156"/>
      </w:pPr>
      <w:bookmarkStart w:id="112" w:name="_Toc516556464"/>
      <w:r w:rsidRPr="00146672">
        <w:t>2</w:t>
      </w:r>
      <w:r w:rsidRPr="000638DD">
        <w:t>.</w:t>
      </w:r>
      <w:r w:rsidR="00745203" w:rsidRPr="00146672">
        <w:rPr>
          <w:rFonts w:hint="eastAsia"/>
        </w:rPr>
        <w:t>1</w:t>
      </w:r>
      <w:r w:rsidR="00745203" w:rsidRPr="000638DD">
        <w:t>.</w:t>
      </w:r>
      <w:r w:rsidR="00745203" w:rsidRPr="00146672">
        <w:t>3</w:t>
      </w:r>
      <w:r w:rsidR="00144C25" w:rsidRPr="000638DD">
        <w:rPr>
          <w:rFonts w:hint="eastAsia"/>
        </w:rPr>
        <w:t>系统</w:t>
      </w:r>
      <w:r w:rsidR="00745203" w:rsidRPr="000638DD">
        <w:rPr>
          <w:rFonts w:hint="eastAsia"/>
        </w:rPr>
        <w:t>测试</w:t>
      </w:r>
      <w:bookmarkEnd w:id="112"/>
    </w:p>
    <w:p w14:paraId="10E259F9" w14:textId="77777777" w:rsidR="00745203" w:rsidRPr="00E62302" w:rsidRDefault="00670B37" w:rsidP="00DA672E">
      <w:pPr>
        <w:spacing w:line="440" w:lineRule="exact"/>
        <w:jc w:val="left"/>
        <w:rPr>
          <w:rFonts w:ascii="宋体" w:eastAsia="宋体" w:hAnsi="宋体" w:cs="Arial"/>
          <w:color w:val="333333"/>
          <w:sz w:val="24"/>
          <w:szCs w:val="24"/>
          <w:shd w:val="clear" w:color="auto" w:fill="FFFFFF"/>
        </w:rPr>
      </w:pPr>
      <w:r>
        <w:rPr>
          <w:rFonts w:ascii="宋体" w:eastAsia="宋体" w:hAnsi="宋体" w:cs="Arial"/>
          <w:color w:val="333333"/>
          <w:sz w:val="24"/>
          <w:szCs w:val="24"/>
          <w:shd w:val="clear" w:color="auto" w:fill="FFFFFF"/>
        </w:rPr>
        <w:t>(</w:t>
      </w:r>
      <w:r>
        <w:rPr>
          <w:rFonts w:ascii="宋体" w:eastAsia="宋体" w:hAnsi="宋体" w:cs="Arial" w:hint="eastAsia"/>
          <w:color w:val="333333"/>
          <w:sz w:val="24"/>
          <w:szCs w:val="24"/>
          <w:shd w:val="clear" w:color="auto" w:fill="FFFFFF"/>
        </w:rPr>
        <w:t>一</w:t>
      </w:r>
      <w:r>
        <w:rPr>
          <w:rFonts w:ascii="宋体" w:eastAsia="宋体" w:hAnsi="宋体" w:cs="Arial"/>
          <w:color w:val="333333"/>
          <w:sz w:val="24"/>
          <w:szCs w:val="24"/>
          <w:shd w:val="clear" w:color="auto" w:fill="FFFFFF"/>
        </w:rPr>
        <w:t>)</w:t>
      </w:r>
      <w:r w:rsidR="00745203" w:rsidRPr="00E62302">
        <w:rPr>
          <w:rFonts w:ascii="宋体" w:eastAsia="宋体" w:hAnsi="宋体" w:cs="Arial" w:hint="eastAsia"/>
          <w:color w:val="333333"/>
          <w:sz w:val="24"/>
          <w:szCs w:val="24"/>
          <w:shd w:val="clear" w:color="auto" w:fill="FFFFFF"/>
        </w:rPr>
        <w:t>温度梯度</w:t>
      </w:r>
      <w:r w:rsidR="00144C25" w:rsidRPr="00E62302">
        <w:rPr>
          <w:rFonts w:ascii="宋体" w:eastAsia="宋体" w:hAnsi="宋体" w:cs="Arial" w:hint="eastAsia"/>
          <w:color w:val="333333"/>
          <w:sz w:val="24"/>
          <w:szCs w:val="24"/>
          <w:shd w:val="clear" w:color="auto" w:fill="FFFFFF"/>
        </w:rPr>
        <w:t>稳定性</w:t>
      </w:r>
      <w:r w:rsidR="00745203" w:rsidRPr="00E62302">
        <w:rPr>
          <w:rFonts w:ascii="宋体" w:eastAsia="宋体" w:hAnsi="宋体" w:cs="Arial" w:hint="eastAsia"/>
          <w:color w:val="333333"/>
          <w:sz w:val="24"/>
          <w:szCs w:val="24"/>
          <w:shd w:val="clear" w:color="auto" w:fill="FFFFFF"/>
        </w:rPr>
        <w:t>测试</w:t>
      </w:r>
    </w:p>
    <w:p w14:paraId="56A25C27" w14:textId="77777777" w:rsidR="001D1EE6" w:rsidRDefault="00745203" w:rsidP="00670B37">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为保证实验</w:t>
      </w:r>
      <w:r w:rsidR="00144C25" w:rsidRPr="00E62302">
        <w:rPr>
          <w:rFonts w:ascii="宋体" w:eastAsia="宋体" w:hAnsi="宋体" w:cs="Arial" w:hint="eastAsia"/>
          <w:color w:val="333333"/>
          <w:sz w:val="24"/>
          <w:szCs w:val="24"/>
          <w:shd w:val="clear" w:color="auto" w:fill="FFFFFF"/>
        </w:rPr>
        <w:t>结果</w:t>
      </w:r>
      <w:r w:rsidRPr="00E62302">
        <w:rPr>
          <w:rFonts w:ascii="宋体" w:eastAsia="宋体" w:hAnsi="宋体" w:cs="Arial" w:hint="eastAsia"/>
          <w:color w:val="333333"/>
          <w:sz w:val="24"/>
          <w:szCs w:val="24"/>
          <w:shd w:val="clear" w:color="auto" w:fill="FFFFFF"/>
        </w:rPr>
        <w:t>的准确性，必须</w:t>
      </w:r>
      <w:r w:rsidR="00144C25" w:rsidRPr="00E62302">
        <w:rPr>
          <w:rFonts w:ascii="宋体" w:eastAsia="宋体" w:hAnsi="宋体" w:cs="Arial" w:hint="eastAsia"/>
          <w:color w:val="333333"/>
          <w:sz w:val="24"/>
          <w:szCs w:val="24"/>
          <w:shd w:val="clear" w:color="auto" w:fill="FFFFFF"/>
        </w:rPr>
        <w:t>确保</w:t>
      </w:r>
      <w:r w:rsidRPr="00E62302">
        <w:rPr>
          <w:rFonts w:ascii="宋体" w:eastAsia="宋体" w:hAnsi="宋体" w:cs="Arial" w:hint="eastAsia"/>
          <w:color w:val="333333"/>
          <w:sz w:val="24"/>
          <w:szCs w:val="24"/>
          <w:shd w:val="clear" w:color="auto" w:fill="FFFFFF"/>
        </w:rPr>
        <w:t>能够建立稳定的温度梯度</w:t>
      </w:r>
      <w:r w:rsidR="00144C25"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对平台中央放置琼脂的区域进行分</w:t>
      </w:r>
      <w:r w:rsidR="00BA18D8" w:rsidRPr="00E62302">
        <w:rPr>
          <w:rFonts w:ascii="宋体" w:eastAsia="宋体" w:hAnsi="宋体" w:cs="Arial" w:hint="eastAsia"/>
          <w:color w:val="333333"/>
          <w:sz w:val="24"/>
          <w:szCs w:val="24"/>
          <w:shd w:val="clear" w:color="auto" w:fill="FFFFFF"/>
        </w:rPr>
        <w:t>区</w:t>
      </w: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x</w:t>
      </w:r>
      <w:r w:rsidR="00144C25" w:rsidRPr="00E62302">
        <w:rPr>
          <w:rFonts w:ascii="宋体" w:eastAsia="宋体" w:hAnsi="宋体" w:cs="Arial" w:hint="eastAsia"/>
          <w:color w:val="333333"/>
          <w:sz w:val="24"/>
          <w:szCs w:val="24"/>
          <w:shd w:val="clear" w:color="auto" w:fill="FFFFFF"/>
        </w:rPr>
        <w:t>轴</w:t>
      </w:r>
      <w:r w:rsidRPr="00E62302">
        <w:rPr>
          <w:rFonts w:ascii="宋体" w:eastAsia="宋体" w:hAnsi="宋体" w:cs="Arial" w:hint="eastAsia"/>
          <w:color w:val="333333"/>
          <w:sz w:val="24"/>
          <w:szCs w:val="24"/>
          <w:shd w:val="clear" w:color="auto" w:fill="FFFFFF"/>
        </w:rPr>
        <w:t>和</w:t>
      </w:r>
      <w:r w:rsidRPr="00146672">
        <w:rPr>
          <w:rFonts w:ascii="Times New Roman" w:eastAsia="宋体" w:hAnsi="Times New Roman" w:cs="Arial" w:hint="eastAsia"/>
          <w:color w:val="333333"/>
          <w:sz w:val="24"/>
          <w:szCs w:val="24"/>
          <w:shd w:val="clear" w:color="auto" w:fill="FFFFFF"/>
        </w:rPr>
        <w:t>y</w:t>
      </w:r>
      <w:r w:rsidR="00144C25" w:rsidRPr="00E62302">
        <w:rPr>
          <w:rFonts w:ascii="宋体" w:eastAsia="宋体" w:hAnsi="宋体" w:cs="Arial" w:hint="eastAsia"/>
          <w:color w:val="333333"/>
          <w:sz w:val="24"/>
          <w:szCs w:val="24"/>
          <w:shd w:val="clear" w:color="auto" w:fill="FFFFFF"/>
        </w:rPr>
        <w:t>轴</w:t>
      </w:r>
      <w:r w:rsidRPr="00E62302">
        <w:rPr>
          <w:rFonts w:ascii="宋体" w:eastAsia="宋体" w:hAnsi="宋体" w:cs="Arial" w:hint="eastAsia"/>
          <w:color w:val="333333"/>
          <w:sz w:val="24"/>
          <w:szCs w:val="24"/>
          <w:shd w:val="clear" w:color="auto" w:fill="FFFFFF"/>
        </w:rPr>
        <w:t>方向各等分</w:t>
      </w:r>
      <w:r w:rsidR="00144C25" w:rsidRPr="00E62302">
        <w:rPr>
          <w:rFonts w:ascii="宋体" w:eastAsia="宋体" w:hAnsi="宋体" w:cs="Arial" w:hint="eastAsia"/>
          <w:color w:val="333333"/>
          <w:sz w:val="24"/>
          <w:szCs w:val="24"/>
          <w:shd w:val="clear" w:color="auto" w:fill="FFFFFF"/>
        </w:rPr>
        <w:t>成</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段</w:t>
      </w:r>
      <w:r w:rsidR="00144C25" w:rsidRPr="00E62302">
        <w:rPr>
          <w:rFonts w:ascii="宋体" w:eastAsia="宋体" w:hAnsi="宋体" w:cs="Arial" w:hint="eastAsia"/>
          <w:color w:val="333333"/>
          <w:sz w:val="24"/>
          <w:szCs w:val="24"/>
          <w:shd w:val="clear" w:color="auto" w:fill="FFFFFF"/>
        </w:rPr>
        <w:t>，形</w:t>
      </w:r>
      <w:r w:rsidR="00BA18D8" w:rsidRPr="00E62302">
        <w:rPr>
          <w:rFonts w:ascii="宋体" w:eastAsia="宋体" w:hAnsi="宋体" w:cs="Arial" w:hint="eastAsia"/>
          <w:color w:val="333333"/>
          <w:sz w:val="24"/>
          <w:szCs w:val="24"/>
          <w:shd w:val="clear" w:color="auto" w:fill="FFFFFF"/>
        </w:rPr>
        <w:t>成网格状</w:t>
      </w:r>
      <w:r w:rsidRPr="00E62302">
        <w:rPr>
          <w:rFonts w:ascii="宋体" w:eastAsia="宋体" w:hAnsi="宋体" w:cs="Arial" w:hint="eastAsia"/>
          <w:color w:val="333333"/>
          <w:sz w:val="24"/>
          <w:szCs w:val="24"/>
          <w:shd w:val="clear" w:color="auto" w:fill="FFFFFF"/>
        </w:rPr>
        <w:t>，</w:t>
      </w:r>
      <w:r w:rsidR="00144C25" w:rsidRPr="00E62302">
        <w:rPr>
          <w:rFonts w:ascii="宋体" w:eastAsia="宋体" w:hAnsi="宋体" w:cs="Arial" w:hint="eastAsia"/>
          <w:color w:val="333333"/>
          <w:sz w:val="24"/>
          <w:szCs w:val="24"/>
          <w:shd w:val="clear" w:color="auto" w:fill="FFFFFF"/>
        </w:rPr>
        <w:t>在金属平台上铺一层水，打开系统，静置半小时后，</w:t>
      </w:r>
      <w:r w:rsidR="008F29F9" w:rsidRPr="00E62302">
        <w:rPr>
          <w:rFonts w:ascii="宋体" w:eastAsia="宋体" w:hAnsi="宋体" w:cs="Arial" w:hint="eastAsia"/>
          <w:color w:val="333333"/>
          <w:sz w:val="24"/>
          <w:szCs w:val="24"/>
          <w:shd w:val="clear" w:color="auto" w:fill="FFFFFF"/>
        </w:rPr>
        <w:t>用灵敏温度计测量网格点处的温度并进行记录，所测实际温度梯度如图所示。</w:t>
      </w:r>
      <w:r w:rsidR="00144C25" w:rsidRPr="00E62302">
        <w:rPr>
          <w:rFonts w:ascii="宋体" w:eastAsia="宋体" w:hAnsi="宋体" w:cs="Arial" w:hint="eastAsia"/>
          <w:color w:val="333333"/>
          <w:sz w:val="24"/>
          <w:szCs w:val="24"/>
          <w:shd w:val="clear" w:color="auto" w:fill="FFFFFF"/>
        </w:rPr>
        <w:t>图中</w:t>
      </w:r>
      <w:r w:rsidR="00144C25" w:rsidRPr="00146672">
        <w:rPr>
          <w:rFonts w:ascii="Times New Roman" w:eastAsia="宋体" w:hAnsi="Times New Roman" w:cs="Arial" w:hint="eastAsia"/>
          <w:color w:val="333333"/>
          <w:sz w:val="24"/>
          <w:szCs w:val="24"/>
          <w:shd w:val="clear" w:color="auto" w:fill="FFFFFF"/>
        </w:rPr>
        <w:t>x</w:t>
      </w:r>
      <w:r w:rsidR="00144C25" w:rsidRPr="00E62302">
        <w:rPr>
          <w:rFonts w:ascii="宋体" w:eastAsia="宋体" w:hAnsi="宋体" w:cs="Arial"/>
          <w:color w:val="333333"/>
          <w:sz w:val="24"/>
          <w:szCs w:val="24"/>
          <w:shd w:val="clear" w:color="auto" w:fill="FFFFFF"/>
        </w:rPr>
        <w:t>,</w:t>
      </w:r>
      <w:r w:rsidR="00144C25" w:rsidRPr="00146672">
        <w:rPr>
          <w:rFonts w:ascii="Times New Roman" w:eastAsia="宋体" w:hAnsi="Times New Roman" w:cs="Arial"/>
          <w:color w:val="333333"/>
          <w:sz w:val="24"/>
          <w:szCs w:val="24"/>
          <w:shd w:val="clear" w:color="auto" w:fill="FFFFFF"/>
        </w:rPr>
        <w:t>y</w:t>
      </w:r>
      <w:r w:rsidR="00144C25" w:rsidRPr="00E62302">
        <w:rPr>
          <w:rFonts w:ascii="宋体" w:eastAsia="宋体" w:hAnsi="宋体" w:cs="Arial" w:hint="eastAsia"/>
          <w:color w:val="333333"/>
          <w:sz w:val="24"/>
          <w:szCs w:val="24"/>
          <w:shd w:val="clear" w:color="auto" w:fill="FFFFFF"/>
        </w:rPr>
        <w:t>坐标即代表</w:t>
      </w:r>
      <w:r w:rsidR="00144C25" w:rsidRPr="00146672">
        <w:rPr>
          <w:rFonts w:ascii="Times New Roman" w:eastAsia="宋体" w:hAnsi="Times New Roman" w:cs="Arial" w:hint="eastAsia"/>
          <w:color w:val="333333"/>
          <w:sz w:val="24"/>
          <w:szCs w:val="24"/>
          <w:shd w:val="clear" w:color="auto" w:fill="FFFFFF"/>
        </w:rPr>
        <w:t>x</w:t>
      </w:r>
      <w:r w:rsidR="00144C25" w:rsidRPr="00E62302">
        <w:rPr>
          <w:rFonts w:ascii="宋体" w:eastAsia="宋体" w:hAnsi="宋体" w:cs="Arial" w:hint="eastAsia"/>
          <w:color w:val="333333"/>
          <w:sz w:val="24"/>
          <w:szCs w:val="24"/>
          <w:shd w:val="clear" w:color="auto" w:fill="FFFFFF"/>
        </w:rPr>
        <w:t>轴和</w:t>
      </w:r>
      <w:r w:rsidR="00144C25" w:rsidRPr="00146672">
        <w:rPr>
          <w:rFonts w:ascii="Times New Roman" w:eastAsia="宋体" w:hAnsi="Times New Roman" w:cs="Arial" w:hint="eastAsia"/>
          <w:color w:val="333333"/>
          <w:sz w:val="24"/>
          <w:szCs w:val="24"/>
          <w:shd w:val="clear" w:color="auto" w:fill="FFFFFF"/>
        </w:rPr>
        <w:t>y</w:t>
      </w:r>
      <w:r w:rsidR="00144C25" w:rsidRPr="00E62302">
        <w:rPr>
          <w:rFonts w:ascii="宋体" w:eastAsia="宋体" w:hAnsi="宋体" w:cs="Arial" w:hint="eastAsia"/>
          <w:color w:val="333333"/>
          <w:sz w:val="24"/>
          <w:szCs w:val="24"/>
          <w:shd w:val="clear" w:color="auto" w:fill="FFFFFF"/>
        </w:rPr>
        <w:t>轴，</w:t>
      </w:r>
      <w:r w:rsidR="00AB03F9">
        <w:rPr>
          <w:rFonts w:ascii="宋体" w:eastAsia="宋体" w:hAnsi="宋体" w:cs="Arial" w:hint="eastAsia"/>
          <w:color w:val="333333"/>
          <w:sz w:val="24"/>
          <w:szCs w:val="24"/>
          <w:shd w:val="clear" w:color="auto" w:fill="FFFFFF"/>
        </w:rPr>
        <w:t>不同的颜色代表温度变化</w:t>
      </w:r>
      <w:r w:rsidR="00144C25" w:rsidRPr="00E62302">
        <w:rPr>
          <w:rFonts w:ascii="宋体" w:eastAsia="宋体" w:hAnsi="宋体" w:cs="Arial" w:hint="eastAsia"/>
          <w:color w:val="333333"/>
          <w:sz w:val="24"/>
          <w:szCs w:val="24"/>
          <w:shd w:val="clear" w:color="auto" w:fill="FFFFFF"/>
        </w:rPr>
        <w:t>。由此图可知，在测试区域内基本可以保持线状的温度梯度，可以满足实验的要求。</w:t>
      </w:r>
    </w:p>
    <w:p w14:paraId="2DB634F0"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noProof/>
          <w:color w:val="333333"/>
          <w:sz w:val="24"/>
          <w:szCs w:val="24"/>
          <w:shd w:val="clear" w:color="auto" w:fill="FFFFFF"/>
        </w:rPr>
        <w:drawing>
          <wp:anchor distT="0" distB="0" distL="114300" distR="114300" simplePos="0" relativeHeight="251658240" behindDoc="0" locked="0" layoutInCell="1" allowOverlap="1" wp14:anchorId="6F1D78E7" wp14:editId="3B72267D">
            <wp:simplePos x="0" y="0"/>
            <wp:positionH relativeFrom="column">
              <wp:posOffset>770842</wp:posOffset>
            </wp:positionH>
            <wp:positionV relativeFrom="paragraph">
              <wp:posOffset>172720</wp:posOffset>
            </wp:positionV>
            <wp:extent cx="3797935" cy="28194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2.png"/>
                    <pic:cNvPicPr/>
                  </pic:nvPicPr>
                  <pic:blipFill>
                    <a:blip r:embed="rId13">
                      <a:extLst>
                        <a:ext uri="{28A0092B-C50C-407E-A947-70E740481C1C}">
                          <a14:useLocalDpi xmlns:a14="http://schemas.microsoft.com/office/drawing/2010/main" val="0"/>
                        </a:ext>
                      </a:extLst>
                    </a:blip>
                    <a:stretch>
                      <a:fillRect/>
                    </a:stretch>
                  </pic:blipFill>
                  <pic:spPr>
                    <a:xfrm>
                      <a:off x="0" y="0"/>
                      <a:ext cx="3797935" cy="2819400"/>
                    </a:xfrm>
                    <a:prstGeom prst="rect">
                      <a:avLst/>
                    </a:prstGeom>
                  </pic:spPr>
                </pic:pic>
              </a:graphicData>
            </a:graphic>
          </wp:anchor>
        </w:drawing>
      </w:r>
    </w:p>
    <w:p w14:paraId="42199CD3"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6BA228FC"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470B3FB0"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15970B65"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5E9CEDF8"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4562197C"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5F789472"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2FE3B08F"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4CF91AF1"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0B8B63D9" w14:textId="77777777" w:rsidR="00AB03F9" w:rsidRDefault="00AB03F9" w:rsidP="00670B37">
      <w:pPr>
        <w:spacing w:line="440" w:lineRule="exact"/>
        <w:ind w:firstLineChars="200" w:firstLine="480"/>
        <w:jc w:val="left"/>
        <w:rPr>
          <w:rFonts w:ascii="宋体" w:eastAsia="宋体" w:hAnsi="宋体" w:cs="Arial"/>
          <w:color w:val="333333"/>
          <w:sz w:val="24"/>
          <w:szCs w:val="24"/>
          <w:shd w:val="clear" w:color="auto" w:fill="FFFFFF"/>
        </w:rPr>
      </w:pPr>
    </w:p>
    <w:p w14:paraId="7D823C91" w14:textId="77777777" w:rsidR="00AB03F9" w:rsidRPr="00FD26B4" w:rsidRDefault="00AB03F9" w:rsidP="00F06F27">
      <w:pPr>
        <w:spacing w:beforeLines="50" w:before="156" w:afterLines="50" w:after="156"/>
        <w:jc w:val="center"/>
        <w:rPr>
          <w:rFonts w:ascii="宋体" w:eastAsia="宋体" w:hAnsi="宋体" w:cs="Arial"/>
          <w:color w:val="333333"/>
          <w:szCs w:val="21"/>
          <w:shd w:val="clear" w:color="auto" w:fill="FFFFFF"/>
        </w:rPr>
      </w:pPr>
      <w:r w:rsidRPr="00AB03F9">
        <w:rPr>
          <w:rFonts w:ascii="宋体" w:eastAsia="宋体" w:hAnsi="宋体" w:cs="Arial" w:hint="eastAsia"/>
          <w:color w:val="333333"/>
          <w:szCs w:val="21"/>
          <w:shd w:val="clear" w:color="auto" w:fill="FFFFFF"/>
        </w:rPr>
        <w:t>图2</w:t>
      </w:r>
      <w:r w:rsidRPr="00AB03F9">
        <w:rPr>
          <w:rFonts w:ascii="宋体" w:eastAsia="宋体" w:hAnsi="宋体" w:cs="Arial"/>
          <w:color w:val="333333"/>
          <w:szCs w:val="21"/>
          <w:shd w:val="clear" w:color="auto" w:fill="FFFFFF"/>
        </w:rPr>
        <w:t xml:space="preserve">.2 </w:t>
      </w:r>
      <w:r w:rsidRPr="00AB03F9">
        <w:rPr>
          <w:rFonts w:ascii="宋体" w:eastAsia="宋体" w:hAnsi="宋体" w:cs="Arial" w:hint="eastAsia"/>
          <w:color w:val="333333"/>
          <w:szCs w:val="21"/>
          <w:shd w:val="clear" w:color="auto" w:fill="FFFFFF"/>
        </w:rPr>
        <w:t>温度梯度测试图</w:t>
      </w:r>
    </w:p>
    <w:p w14:paraId="085A847C" w14:textId="77777777" w:rsidR="006774A3" w:rsidRPr="00E62302" w:rsidRDefault="00670B37" w:rsidP="00DA672E">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（二）</w:t>
      </w:r>
      <w:r w:rsidR="006774A3" w:rsidRPr="00E62302">
        <w:rPr>
          <w:rFonts w:ascii="宋体" w:eastAsia="宋体" w:hAnsi="宋体" w:cs="Arial" w:hint="eastAsia"/>
          <w:color w:val="333333"/>
          <w:sz w:val="24"/>
          <w:szCs w:val="24"/>
          <w:shd w:val="clear" w:color="auto" w:fill="FFFFFF"/>
        </w:rPr>
        <w:t>相机成像测试</w:t>
      </w:r>
    </w:p>
    <w:p w14:paraId="13993BA0" w14:textId="77777777" w:rsidR="00BA18D8" w:rsidRDefault="00CF05D3"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lastRenderedPageBreak/>
        <w:t>实验区</w:t>
      </w:r>
      <w:r w:rsidR="006E3F75" w:rsidRPr="00E62302">
        <w:rPr>
          <w:rFonts w:ascii="宋体" w:eastAsia="宋体" w:hAnsi="宋体" w:cs="Arial" w:hint="eastAsia"/>
          <w:color w:val="333333"/>
          <w:sz w:val="24"/>
          <w:szCs w:val="24"/>
          <w:shd w:val="clear" w:color="auto" w:fill="FFFFFF"/>
        </w:rPr>
        <w:t>采用高分辨率相机，</w:t>
      </w:r>
      <w:r w:rsidRPr="00E62302">
        <w:rPr>
          <w:rFonts w:ascii="宋体" w:eastAsia="宋体" w:hAnsi="宋体" w:cs="Arial" w:hint="eastAsia"/>
          <w:color w:val="333333"/>
          <w:sz w:val="24"/>
          <w:szCs w:val="24"/>
          <w:shd w:val="clear" w:color="auto" w:fill="FFFFFF"/>
        </w:rPr>
        <w:t>可以对体长约为</w:t>
      </w:r>
      <w:r w:rsidRPr="00146672">
        <w:rPr>
          <w:rFonts w:ascii="Times New Roman" w:eastAsia="宋体" w:hAnsi="Times New Roman" w:cs="Arial" w:hint="eastAsia"/>
          <w:color w:val="333333"/>
          <w:sz w:val="24"/>
          <w:szCs w:val="24"/>
          <w:shd w:val="clear" w:color="auto" w:fill="FFFFFF"/>
        </w:rPr>
        <w:t>1mm</w:t>
      </w:r>
      <w:r w:rsidRPr="00E62302">
        <w:rPr>
          <w:rFonts w:ascii="宋体" w:eastAsia="宋体" w:hAnsi="宋体" w:cs="Arial" w:hint="eastAsia"/>
          <w:color w:val="333333"/>
          <w:sz w:val="24"/>
          <w:szCs w:val="24"/>
          <w:shd w:val="clear" w:color="auto" w:fill="FFFFFF"/>
        </w:rPr>
        <w:t>的线虫进行清晰地成像</w:t>
      </w:r>
      <w:r w:rsidR="006E3F75"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以</w:t>
      </w:r>
      <w:r w:rsidR="006E3F75" w:rsidRPr="00E62302">
        <w:rPr>
          <w:rFonts w:ascii="宋体" w:eastAsia="宋体" w:hAnsi="宋体" w:cs="Arial" w:hint="eastAsia"/>
          <w:color w:val="333333"/>
          <w:sz w:val="24"/>
          <w:szCs w:val="24"/>
          <w:shd w:val="clear" w:color="auto" w:fill="FFFFFF"/>
        </w:rPr>
        <w:t>捕获更多的行为学信息</w:t>
      </w:r>
      <w:r w:rsidRPr="00E62302">
        <w:rPr>
          <w:rFonts w:ascii="宋体" w:eastAsia="宋体" w:hAnsi="宋体" w:cs="Arial" w:hint="eastAsia"/>
          <w:color w:val="333333"/>
          <w:sz w:val="24"/>
          <w:szCs w:val="24"/>
          <w:shd w:val="clear" w:color="auto" w:fill="FFFFFF"/>
        </w:rPr>
        <w:t>来了解线虫</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Pr="00E62302">
        <w:rPr>
          <w:rFonts w:ascii="宋体" w:eastAsia="宋体" w:hAnsi="宋体" w:cs="Arial" w:hint="eastAsia"/>
          <w:color w:val="333333"/>
          <w:sz w:val="24"/>
          <w:szCs w:val="24"/>
          <w:shd w:val="clear" w:color="auto" w:fill="FFFFFF"/>
        </w:rPr>
        <w:t>的策略</w:t>
      </w:r>
      <w:r w:rsidR="006E3F75"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为方便后期的图像处理和分析，需要尽可能</w:t>
      </w:r>
      <w:r w:rsidR="00BA18D8" w:rsidRPr="00E62302">
        <w:rPr>
          <w:rFonts w:ascii="宋体" w:eastAsia="宋体" w:hAnsi="宋体" w:cs="Arial" w:hint="eastAsia"/>
          <w:color w:val="333333"/>
          <w:sz w:val="24"/>
          <w:szCs w:val="24"/>
          <w:shd w:val="clear" w:color="auto" w:fill="FFFFFF"/>
        </w:rPr>
        <w:t>获得亮度均一，清晰度均一的图片，</w:t>
      </w:r>
      <w:r w:rsidRPr="00E62302">
        <w:rPr>
          <w:rFonts w:ascii="宋体" w:eastAsia="宋体" w:hAnsi="宋体" w:cs="Arial" w:hint="eastAsia"/>
          <w:color w:val="333333"/>
          <w:sz w:val="24"/>
          <w:szCs w:val="24"/>
          <w:shd w:val="clear" w:color="auto" w:fill="FFFFFF"/>
        </w:rPr>
        <w:t>因此</w:t>
      </w:r>
      <w:r w:rsidR="006E3F75" w:rsidRPr="00E62302">
        <w:rPr>
          <w:rFonts w:ascii="宋体" w:eastAsia="宋体" w:hAnsi="宋体" w:cs="Arial" w:hint="eastAsia"/>
          <w:color w:val="333333"/>
          <w:sz w:val="24"/>
          <w:szCs w:val="24"/>
          <w:shd w:val="clear" w:color="auto" w:fill="FFFFFF"/>
        </w:rPr>
        <w:t>需</w:t>
      </w:r>
      <w:r w:rsidRPr="00E62302">
        <w:rPr>
          <w:rFonts w:ascii="宋体" w:eastAsia="宋体" w:hAnsi="宋体" w:cs="Arial" w:hint="eastAsia"/>
          <w:color w:val="333333"/>
          <w:sz w:val="24"/>
          <w:szCs w:val="24"/>
          <w:shd w:val="clear" w:color="auto" w:fill="FFFFFF"/>
        </w:rPr>
        <w:t>调整相机高度以及镜头的焦距和光圈，此外，还需要调整</w:t>
      </w:r>
      <w:r w:rsidR="00BA18D8" w:rsidRPr="00146672">
        <w:rPr>
          <w:rFonts w:ascii="Times New Roman" w:eastAsia="宋体" w:hAnsi="Times New Roman" w:cs="Arial" w:hint="eastAsia"/>
          <w:color w:val="333333"/>
          <w:sz w:val="24"/>
          <w:szCs w:val="24"/>
          <w:shd w:val="clear" w:color="auto" w:fill="FFFFFF"/>
        </w:rPr>
        <w:t>LED</w:t>
      </w:r>
      <w:r w:rsidR="00BA18D8" w:rsidRPr="00E62302">
        <w:rPr>
          <w:rFonts w:ascii="宋体" w:eastAsia="宋体" w:hAnsi="宋体" w:cs="Arial" w:hint="eastAsia"/>
          <w:color w:val="333333"/>
          <w:sz w:val="24"/>
          <w:szCs w:val="24"/>
          <w:shd w:val="clear" w:color="auto" w:fill="FFFFFF"/>
        </w:rPr>
        <w:t>灯的角度和光照强度，在</w:t>
      </w:r>
      <w:r w:rsidR="00BA18D8" w:rsidRPr="00146672">
        <w:rPr>
          <w:rFonts w:ascii="Times New Roman" w:eastAsia="宋体" w:hAnsi="Times New Roman" w:cs="Arial" w:hint="eastAsia"/>
          <w:color w:val="333333"/>
          <w:sz w:val="24"/>
          <w:szCs w:val="24"/>
          <w:shd w:val="clear" w:color="auto" w:fill="FFFFFF"/>
        </w:rPr>
        <w:t>pylon</w:t>
      </w:r>
      <w:r w:rsidR="00BA18D8" w:rsidRPr="00E62302">
        <w:rPr>
          <w:rFonts w:ascii="宋体" w:eastAsia="宋体" w:hAnsi="宋体" w:cs="Arial" w:hint="eastAsia"/>
          <w:color w:val="333333"/>
          <w:sz w:val="24"/>
          <w:szCs w:val="24"/>
          <w:shd w:val="clear" w:color="auto" w:fill="FFFFFF"/>
        </w:rPr>
        <w:t>实时拍照状态下</w:t>
      </w:r>
      <w:r w:rsidRPr="00E62302">
        <w:rPr>
          <w:rFonts w:ascii="宋体" w:eastAsia="宋体" w:hAnsi="宋体" w:cs="Arial" w:hint="eastAsia"/>
          <w:color w:val="333333"/>
          <w:sz w:val="24"/>
          <w:szCs w:val="24"/>
          <w:shd w:val="clear" w:color="auto" w:fill="FFFFFF"/>
        </w:rPr>
        <w:t>，当所形成的</w:t>
      </w:r>
      <w:r w:rsidR="00BA18D8" w:rsidRPr="00E62302">
        <w:rPr>
          <w:rFonts w:ascii="宋体" w:eastAsia="宋体" w:hAnsi="宋体" w:cs="Arial" w:hint="eastAsia"/>
          <w:color w:val="333333"/>
          <w:sz w:val="24"/>
          <w:szCs w:val="24"/>
          <w:shd w:val="clear" w:color="auto" w:fill="FFFFFF"/>
        </w:rPr>
        <w:t>照片达到最清晰时所对应的各项指标即为最佳指标</w:t>
      </w:r>
      <w:r w:rsidR="0004046B" w:rsidRPr="00E62302">
        <w:rPr>
          <w:rFonts w:ascii="宋体" w:eastAsia="宋体" w:hAnsi="宋体" w:cs="Arial" w:hint="eastAsia"/>
          <w:color w:val="333333"/>
          <w:sz w:val="24"/>
          <w:szCs w:val="24"/>
          <w:shd w:val="clear" w:color="auto" w:fill="FFFFFF"/>
        </w:rPr>
        <w:t>，</w:t>
      </w:r>
      <w:r w:rsidR="00BA18D8" w:rsidRPr="00E62302">
        <w:rPr>
          <w:rFonts w:ascii="宋体" w:eastAsia="宋体" w:hAnsi="宋体" w:cs="Arial" w:hint="eastAsia"/>
          <w:color w:val="333333"/>
          <w:sz w:val="24"/>
          <w:szCs w:val="24"/>
          <w:shd w:val="clear" w:color="auto" w:fill="FFFFFF"/>
        </w:rPr>
        <w:t>固定相机</w:t>
      </w:r>
      <w:r w:rsidRPr="00E62302">
        <w:rPr>
          <w:rFonts w:ascii="宋体" w:eastAsia="宋体" w:hAnsi="宋体" w:cs="Arial" w:hint="eastAsia"/>
          <w:color w:val="333333"/>
          <w:sz w:val="24"/>
          <w:szCs w:val="24"/>
          <w:shd w:val="clear" w:color="auto" w:fill="FFFFFF"/>
        </w:rPr>
        <w:t>，镜头</w:t>
      </w:r>
      <w:r w:rsidR="00BA18D8" w:rsidRPr="00E62302">
        <w:rPr>
          <w:rFonts w:ascii="宋体" w:eastAsia="宋体" w:hAnsi="宋体" w:cs="Arial" w:hint="eastAsia"/>
          <w:color w:val="333333"/>
          <w:sz w:val="24"/>
          <w:szCs w:val="24"/>
          <w:shd w:val="clear" w:color="auto" w:fill="FFFFFF"/>
        </w:rPr>
        <w:t>和</w:t>
      </w:r>
      <w:r w:rsidR="00BA18D8" w:rsidRPr="00146672">
        <w:rPr>
          <w:rFonts w:ascii="Times New Roman" w:eastAsia="宋体" w:hAnsi="Times New Roman" w:cs="Arial" w:hint="eastAsia"/>
          <w:color w:val="333333"/>
          <w:sz w:val="24"/>
          <w:szCs w:val="24"/>
          <w:shd w:val="clear" w:color="auto" w:fill="FFFFFF"/>
        </w:rPr>
        <w:t>LE</w:t>
      </w:r>
      <w:r w:rsidR="00BA18D8" w:rsidRPr="00146672">
        <w:rPr>
          <w:rFonts w:ascii="Times New Roman" w:eastAsia="宋体" w:hAnsi="Times New Roman" w:cs="Arial"/>
          <w:color w:val="333333"/>
          <w:sz w:val="24"/>
          <w:szCs w:val="24"/>
          <w:shd w:val="clear" w:color="auto" w:fill="FFFFFF"/>
        </w:rPr>
        <w:t>D</w:t>
      </w:r>
      <w:r w:rsidR="00BA18D8" w:rsidRPr="00E62302">
        <w:rPr>
          <w:rFonts w:ascii="宋体" w:eastAsia="宋体" w:hAnsi="宋体" w:cs="Arial" w:hint="eastAsia"/>
          <w:color w:val="333333"/>
          <w:sz w:val="24"/>
          <w:szCs w:val="24"/>
          <w:shd w:val="clear" w:color="auto" w:fill="FFFFFF"/>
        </w:rPr>
        <w:t>灯</w:t>
      </w:r>
      <w:r w:rsidRPr="00E62302">
        <w:rPr>
          <w:rFonts w:ascii="宋体" w:eastAsia="宋体" w:hAnsi="宋体" w:cs="Arial" w:hint="eastAsia"/>
          <w:color w:val="333333"/>
          <w:sz w:val="24"/>
          <w:szCs w:val="24"/>
          <w:shd w:val="clear" w:color="auto" w:fill="FFFFFF"/>
        </w:rPr>
        <w:t>位置，在具体的实验过程中可能需要对成像进行微调</w:t>
      </w:r>
      <w:r w:rsidR="00BA18D8"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调整后的</w:t>
      </w:r>
      <w:r w:rsidR="00834C67" w:rsidRPr="00E62302">
        <w:rPr>
          <w:rFonts w:ascii="宋体" w:eastAsia="宋体" w:hAnsi="宋体" w:cs="Arial" w:hint="eastAsia"/>
          <w:color w:val="333333"/>
          <w:sz w:val="24"/>
          <w:szCs w:val="24"/>
          <w:shd w:val="clear" w:color="auto" w:fill="FFFFFF"/>
        </w:rPr>
        <w:t>相机成像效果如</w:t>
      </w:r>
      <w:r w:rsidR="00AF3CA4" w:rsidRPr="00E62302">
        <w:rPr>
          <w:rFonts w:ascii="宋体" w:eastAsia="宋体" w:hAnsi="宋体" w:cs="Arial" w:hint="eastAsia"/>
          <w:color w:val="333333"/>
          <w:sz w:val="24"/>
          <w:szCs w:val="24"/>
          <w:shd w:val="clear" w:color="auto" w:fill="FFFFFF"/>
        </w:rPr>
        <w:t>图</w:t>
      </w:r>
      <w:r w:rsidR="00834C67" w:rsidRPr="00E62302">
        <w:rPr>
          <w:rFonts w:ascii="宋体" w:eastAsia="宋体" w:hAnsi="宋体" w:cs="Arial" w:hint="eastAsia"/>
          <w:color w:val="333333"/>
          <w:sz w:val="24"/>
          <w:szCs w:val="24"/>
          <w:shd w:val="clear" w:color="auto" w:fill="FFFFFF"/>
        </w:rPr>
        <w:t>所示</w:t>
      </w:r>
      <w:r w:rsidRPr="00E62302">
        <w:rPr>
          <w:rFonts w:ascii="宋体" w:eastAsia="宋体" w:hAnsi="宋体" w:cs="Arial" w:hint="eastAsia"/>
          <w:color w:val="333333"/>
          <w:sz w:val="24"/>
          <w:szCs w:val="24"/>
          <w:shd w:val="clear" w:color="auto" w:fill="FFFFFF"/>
        </w:rPr>
        <w:t>,成像对应的各项指标为：分辨率：</w:t>
      </w:r>
      <w:r w:rsidRPr="00146672">
        <w:rPr>
          <w:rFonts w:ascii="Times New Roman" w:eastAsia="宋体" w:hAnsi="Times New Roman" w:cs="Arial"/>
          <w:color w:val="333333"/>
          <w:sz w:val="24"/>
          <w:szCs w:val="24"/>
          <w:shd w:val="clear" w:color="auto" w:fill="FFFFFF"/>
        </w:rPr>
        <w:t>4000</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3000</w:t>
      </w:r>
      <w:r w:rsidRPr="00E62302">
        <w:rPr>
          <w:rFonts w:ascii="宋体" w:eastAsia="宋体" w:hAnsi="宋体" w:cs="Arial"/>
          <w:color w:val="333333"/>
          <w:sz w:val="24"/>
          <w:szCs w:val="24"/>
          <w:shd w:val="clear" w:color="auto" w:fill="FFFFFF"/>
        </w:rPr>
        <w:t>，曝光时间：</w:t>
      </w:r>
      <w:r w:rsidRPr="00146672">
        <w:rPr>
          <w:rFonts w:ascii="Times New Roman" w:eastAsia="宋体" w:hAnsi="Times New Roman" w:cs="Arial"/>
          <w:color w:val="333333"/>
          <w:sz w:val="24"/>
          <w:szCs w:val="24"/>
          <w:shd w:val="clear" w:color="auto" w:fill="FFFFFF"/>
        </w:rPr>
        <w:t>100ms</w:t>
      </w:r>
      <w:r w:rsidRPr="00E62302">
        <w:rPr>
          <w:rFonts w:ascii="宋体" w:eastAsia="宋体" w:hAnsi="宋体" w:cs="Arial"/>
          <w:color w:val="333333"/>
          <w:sz w:val="24"/>
          <w:szCs w:val="24"/>
          <w:shd w:val="clear" w:color="auto" w:fill="FFFFFF"/>
        </w:rPr>
        <w:t>，帧率：</w:t>
      </w:r>
      <w:r w:rsidRPr="00146672">
        <w:rPr>
          <w:rFonts w:ascii="Times New Roman" w:eastAsia="宋体" w:hAnsi="Times New Roman" w:cs="Arial"/>
          <w:color w:val="333333"/>
          <w:sz w:val="24"/>
          <w:szCs w:val="24"/>
          <w:shd w:val="clear" w:color="auto" w:fill="FFFFFF"/>
        </w:rPr>
        <w:t>10</w:t>
      </w:r>
      <w:r w:rsidRPr="00E62302">
        <w:rPr>
          <w:rFonts w:ascii="宋体" w:eastAsia="宋体" w:hAnsi="宋体" w:cs="Arial"/>
          <w:color w:val="333333"/>
          <w:sz w:val="24"/>
          <w:szCs w:val="24"/>
          <w:shd w:val="clear" w:color="auto" w:fill="FFFFFF"/>
        </w:rPr>
        <w:t>帧/</w:t>
      </w:r>
      <w:r w:rsidRPr="00146672">
        <w:rPr>
          <w:rFonts w:ascii="Times New Roman" w:eastAsia="宋体" w:hAnsi="Times New Roman" w:cs="Arial"/>
          <w:color w:val="333333"/>
          <w:sz w:val="24"/>
          <w:szCs w:val="24"/>
          <w:shd w:val="clear" w:color="auto" w:fill="FFFFFF"/>
        </w:rPr>
        <w:t>s</w:t>
      </w:r>
      <w:r w:rsidR="00834C67"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此时</w:t>
      </w:r>
      <w:r w:rsidR="00BD08A3" w:rsidRPr="00E62302">
        <w:rPr>
          <w:rFonts w:ascii="宋体" w:eastAsia="宋体" w:hAnsi="宋体" w:cs="Arial" w:hint="eastAsia"/>
          <w:color w:val="333333"/>
          <w:sz w:val="24"/>
          <w:szCs w:val="24"/>
          <w:shd w:val="clear" w:color="auto" w:fill="FFFFFF"/>
        </w:rPr>
        <w:t>所</w:t>
      </w:r>
      <w:r w:rsidRPr="00E62302">
        <w:rPr>
          <w:rFonts w:ascii="宋体" w:eastAsia="宋体" w:hAnsi="宋体" w:cs="Arial" w:hint="eastAsia"/>
          <w:color w:val="333333"/>
          <w:sz w:val="24"/>
          <w:szCs w:val="24"/>
          <w:shd w:val="clear" w:color="auto" w:fill="FFFFFF"/>
        </w:rPr>
        <w:t>得</w:t>
      </w:r>
      <w:r w:rsidR="00BD08A3" w:rsidRPr="00E62302">
        <w:rPr>
          <w:rFonts w:ascii="宋体" w:eastAsia="宋体" w:hAnsi="宋体" w:cs="Arial" w:hint="eastAsia"/>
          <w:color w:val="333333"/>
          <w:sz w:val="24"/>
          <w:szCs w:val="24"/>
          <w:shd w:val="clear" w:color="auto" w:fill="FFFFFF"/>
        </w:rPr>
        <w:t>的</w:t>
      </w:r>
      <w:r w:rsidRPr="00E62302">
        <w:rPr>
          <w:rFonts w:ascii="宋体" w:eastAsia="宋体" w:hAnsi="宋体" w:cs="Arial" w:hint="eastAsia"/>
          <w:color w:val="333333"/>
          <w:sz w:val="24"/>
          <w:szCs w:val="24"/>
          <w:shd w:val="clear" w:color="auto" w:fill="FFFFFF"/>
        </w:rPr>
        <w:t>图像中已经可以非常清晰的看到虫子</w:t>
      </w:r>
      <w:r w:rsidR="00BD08A3" w:rsidRPr="00E62302">
        <w:rPr>
          <w:rFonts w:ascii="宋体" w:eastAsia="宋体" w:hAnsi="宋体" w:cs="Arial" w:hint="eastAsia"/>
          <w:color w:val="333333"/>
          <w:sz w:val="24"/>
          <w:szCs w:val="24"/>
          <w:shd w:val="clear" w:color="auto" w:fill="FFFFFF"/>
        </w:rPr>
        <w:t>，也能够分辨虫子的行为，每条虫子大概占</w:t>
      </w:r>
      <w:r w:rsidR="00BD08A3" w:rsidRPr="00146672">
        <w:rPr>
          <w:rFonts w:ascii="Times New Roman" w:eastAsia="宋体" w:hAnsi="Times New Roman" w:cs="Arial" w:hint="eastAsia"/>
          <w:color w:val="333333"/>
          <w:sz w:val="24"/>
          <w:szCs w:val="24"/>
          <w:shd w:val="clear" w:color="auto" w:fill="FFFFFF"/>
        </w:rPr>
        <w:t>2</w:t>
      </w:r>
      <w:r w:rsidR="00BD08A3" w:rsidRPr="00146672">
        <w:rPr>
          <w:rFonts w:ascii="Times New Roman" w:eastAsia="宋体" w:hAnsi="Times New Roman" w:cs="Arial"/>
          <w:color w:val="333333"/>
          <w:sz w:val="24"/>
          <w:szCs w:val="24"/>
          <w:shd w:val="clear" w:color="auto" w:fill="FFFFFF"/>
        </w:rPr>
        <w:t>0</w:t>
      </w:r>
      <w:r w:rsidR="00BD08A3" w:rsidRPr="00E62302">
        <w:rPr>
          <w:rFonts w:ascii="宋体" w:eastAsia="宋体" w:hAnsi="宋体" w:cs="Arial" w:hint="eastAsia"/>
          <w:color w:val="333333"/>
          <w:sz w:val="24"/>
          <w:szCs w:val="24"/>
          <w:shd w:val="clear" w:color="auto" w:fill="FFFFFF"/>
        </w:rPr>
        <w:t>多个像素点，而测试程序可以识别占</w:t>
      </w:r>
      <w:r w:rsidR="00BD08A3" w:rsidRPr="00146672">
        <w:rPr>
          <w:rFonts w:ascii="Times New Roman" w:eastAsia="宋体" w:hAnsi="Times New Roman" w:cs="Arial" w:hint="eastAsia"/>
          <w:color w:val="333333"/>
          <w:sz w:val="24"/>
          <w:szCs w:val="24"/>
          <w:shd w:val="clear" w:color="auto" w:fill="FFFFFF"/>
        </w:rPr>
        <w:t>1</w:t>
      </w:r>
      <w:r w:rsidR="00BD08A3" w:rsidRPr="00146672">
        <w:rPr>
          <w:rFonts w:ascii="Times New Roman" w:eastAsia="宋体" w:hAnsi="Times New Roman" w:cs="Arial"/>
          <w:color w:val="333333"/>
          <w:sz w:val="24"/>
          <w:szCs w:val="24"/>
          <w:shd w:val="clear" w:color="auto" w:fill="FFFFFF"/>
        </w:rPr>
        <w:t>0</w:t>
      </w:r>
      <w:r w:rsidR="00BD08A3" w:rsidRPr="00E62302">
        <w:rPr>
          <w:rFonts w:ascii="宋体" w:eastAsia="宋体" w:hAnsi="宋体" w:cs="Arial" w:hint="eastAsia"/>
          <w:color w:val="333333"/>
          <w:sz w:val="24"/>
          <w:szCs w:val="24"/>
          <w:shd w:val="clear" w:color="auto" w:fill="FFFFFF"/>
        </w:rPr>
        <w:t>个像素点的线虫的行为，因此，成像效果完全可以满足实验要求。</w:t>
      </w:r>
    </w:p>
    <w:p w14:paraId="789133E6" w14:textId="77777777" w:rsidR="00AB03F9" w:rsidRDefault="00AB03F9" w:rsidP="00E62302">
      <w:pPr>
        <w:spacing w:line="44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shd w:val="clear" w:color="auto" w:fill="FFFFFF"/>
        </w:rPr>
        <w:drawing>
          <wp:anchor distT="0" distB="0" distL="114300" distR="114300" simplePos="0" relativeHeight="251659264" behindDoc="0" locked="0" layoutInCell="1" allowOverlap="1" wp14:anchorId="1085235D" wp14:editId="253B51A5">
            <wp:simplePos x="0" y="0"/>
            <wp:positionH relativeFrom="column">
              <wp:posOffset>39125</wp:posOffset>
            </wp:positionH>
            <wp:positionV relativeFrom="paragraph">
              <wp:posOffset>279645</wp:posOffset>
            </wp:positionV>
            <wp:extent cx="5471795" cy="1880870"/>
            <wp:effectExtent l="0" t="0" r="0" b="508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3.png"/>
                    <pic:cNvPicPr/>
                  </pic:nvPicPr>
                  <pic:blipFill>
                    <a:blip r:embed="rId14">
                      <a:extLst>
                        <a:ext uri="{28A0092B-C50C-407E-A947-70E740481C1C}">
                          <a14:useLocalDpi xmlns:a14="http://schemas.microsoft.com/office/drawing/2010/main" val="0"/>
                        </a:ext>
                      </a:extLst>
                    </a:blip>
                    <a:stretch>
                      <a:fillRect/>
                    </a:stretch>
                  </pic:blipFill>
                  <pic:spPr>
                    <a:xfrm>
                      <a:off x="0" y="0"/>
                      <a:ext cx="5471795" cy="1880870"/>
                    </a:xfrm>
                    <a:prstGeom prst="rect">
                      <a:avLst/>
                    </a:prstGeom>
                  </pic:spPr>
                </pic:pic>
              </a:graphicData>
            </a:graphic>
          </wp:anchor>
        </w:drawing>
      </w:r>
    </w:p>
    <w:p w14:paraId="75810965" w14:textId="77777777" w:rsidR="00AB03F9" w:rsidRPr="00AB03F9" w:rsidRDefault="00AB03F9" w:rsidP="00F06F27">
      <w:pPr>
        <w:spacing w:beforeLines="50" w:before="156" w:afterLines="50" w:after="156"/>
        <w:ind w:firstLineChars="200" w:firstLine="420"/>
        <w:jc w:val="center"/>
        <w:rPr>
          <w:rFonts w:ascii="宋体" w:eastAsia="宋体" w:hAnsi="宋体" w:cs="Arial"/>
          <w:color w:val="333333"/>
          <w:szCs w:val="21"/>
          <w:shd w:val="clear" w:color="auto" w:fill="FFFFFF"/>
        </w:rPr>
      </w:pPr>
      <w:r w:rsidRPr="00AB03F9">
        <w:rPr>
          <w:rFonts w:ascii="宋体" w:eastAsia="宋体" w:hAnsi="宋体" w:cs="Arial" w:hint="eastAsia"/>
          <w:color w:val="333333"/>
          <w:szCs w:val="21"/>
          <w:shd w:val="clear" w:color="auto" w:fill="FFFFFF"/>
        </w:rPr>
        <w:t>图</w:t>
      </w:r>
      <w:r w:rsidRPr="00AB03F9">
        <w:rPr>
          <w:rFonts w:ascii="宋体" w:eastAsia="宋体" w:hAnsi="宋体" w:cs="Arial"/>
          <w:color w:val="333333"/>
          <w:szCs w:val="21"/>
          <w:shd w:val="clear" w:color="auto" w:fill="FFFFFF"/>
        </w:rPr>
        <w:t xml:space="preserve">2.3 </w:t>
      </w:r>
      <w:r w:rsidRPr="00AB03F9">
        <w:rPr>
          <w:rFonts w:ascii="宋体" w:eastAsia="宋体" w:hAnsi="宋体" w:cs="Arial" w:hint="eastAsia"/>
          <w:color w:val="333333"/>
          <w:szCs w:val="21"/>
          <w:shd w:val="clear" w:color="auto" w:fill="FFFFFF"/>
        </w:rPr>
        <w:t>成像效果测试图</w:t>
      </w:r>
    </w:p>
    <w:p w14:paraId="725257DB" w14:textId="77777777" w:rsidR="0004046B" w:rsidRPr="00E62302" w:rsidRDefault="00670B37" w:rsidP="00DA672E">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（三）</w:t>
      </w:r>
      <w:r w:rsidR="0004046B" w:rsidRPr="00E62302">
        <w:rPr>
          <w:rFonts w:ascii="宋体" w:eastAsia="宋体" w:hAnsi="宋体" w:cs="Arial" w:hint="eastAsia"/>
          <w:color w:val="333333"/>
          <w:sz w:val="24"/>
          <w:szCs w:val="24"/>
          <w:shd w:val="clear" w:color="auto" w:fill="FFFFFF"/>
        </w:rPr>
        <w:t>分析程序测试</w:t>
      </w:r>
    </w:p>
    <w:p w14:paraId="5C01699D" w14:textId="1BF84365" w:rsidR="00AB03F9" w:rsidRDefault="0004046B" w:rsidP="00AB03F9">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针对所获得的图片进行后期处理，以获得</w:t>
      </w:r>
      <w:r w:rsidR="00BD08A3" w:rsidRPr="00E62302">
        <w:rPr>
          <w:rFonts w:ascii="宋体" w:eastAsia="宋体" w:hAnsi="宋体" w:cs="Arial" w:hint="eastAsia"/>
          <w:color w:val="333333"/>
          <w:sz w:val="24"/>
          <w:szCs w:val="24"/>
          <w:shd w:val="clear" w:color="auto" w:fill="FFFFFF"/>
        </w:rPr>
        <w:t>更加详细的行为学分析</w:t>
      </w:r>
      <w:r w:rsidRPr="00E62302">
        <w:rPr>
          <w:rFonts w:ascii="宋体" w:eastAsia="宋体" w:hAnsi="宋体" w:cs="Arial" w:hint="eastAsia"/>
          <w:color w:val="333333"/>
          <w:sz w:val="24"/>
          <w:szCs w:val="24"/>
          <w:shd w:val="clear" w:color="auto" w:fill="FFFFFF"/>
        </w:rPr>
        <w:t>数据，</w:t>
      </w:r>
      <w:r w:rsidR="00BD08A3" w:rsidRPr="00E62302">
        <w:rPr>
          <w:rFonts w:ascii="宋体" w:eastAsia="宋体" w:hAnsi="宋体" w:cs="Arial" w:hint="eastAsia"/>
          <w:color w:val="333333"/>
          <w:sz w:val="24"/>
          <w:szCs w:val="24"/>
          <w:shd w:val="clear" w:color="auto" w:fill="FFFFFF"/>
        </w:rPr>
        <w:t>从而了解线虫</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BD08A3" w:rsidRPr="00E62302">
        <w:rPr>
          <w:rFonts w:ascii="宋体" w:eastAsia="宋体" w:hAnsi="宋体" w:cs="Arial" w:hint="eastAsia"/>
          <w:color w:val="333333"/>
          <w:sz w:val="24"/>
          <w:szCs w:val="24"/>
          <w:shd w:val="clear" w:color="auto" w:fill="FFFFFF"/>
        </w:rPr>
        <w:t>的一些细节。这套程序的</w:t>
      </w:r>
      <w:r w:rsidRPr="00E62302">
        <w:rPr>
          <w:rFonts w:ascii="宋体" w:eastAsia="宋体" w:hAnsi="宋体" w:cs="Arial" w:hint="eastAsia"/>
          <w:color w:val="333333"/>
          <w:sz w:val="24"/>
          <w:szCs w:val="24"/>
          <w:shd w:val="clear" w:color="auto" w:fill="FFFFFF"/>
        </w:rPr>
        <w:t>后期处理包括两部分</w:t>
      </w:r>
      <w:r w:rsidR="00BD08A3" w:rsidRPr="00E62302">
        <w:rPr>
          <w:rFonts w:ascii="宋体" w:eastAsia="宋体" w:hAnsi="宋体" w:cs="Arial" w:hint="eastAsia"/>
          <w:color w:val="333333"/>
          <w:sz w:val="24"/>
          <w:szCs w:val="24"/>
          <w:shd w:val="clear" w:color="auto" w:fill="FFFFFF"/>
        </w:rPr>
        <w:t>，首先，</w:t>
      </w:r>
      <w:r w:rsidRPr="00E62302">
        <w:rPr>
          <w:rFonts w:ascii="宋体" w:eastAsia="宋体" w:hAnsi="宋体" w:cs="Arial" w:hint="eastAsia"/>
          <w:color w:val="333333"/>
          <w:sz w:val="24"/>
          <w:szCs w:val="24"/>
          <w:shd w:val="clear" w:color="auto" w:fill="FFFFFF"/>
        </w:rPr>
        <w:t>利用</w:t>
      </w:r>
      <w:r w:rsidR="001F4E42" w:rsidRPr="001F4E42">
        <w:rPr>
          <w:rFonts w:ascii="Times New Roman" w:eastAsia="宋体" w:hAnsi="Times New Roman" w:cs="Arial" w:hint="eastAsia"/>
          <w:color w:val="333333"/>
          <w:sz w:val="24"/>
          <w:szCs w:val="24"/>
          <w:shd w:val="clear" w:color="auto" w:fill="FFFFFF"/>
        </w:rPr>
        <w:t>编写好的</w:t>
      </w:r>
      <w:r w:rsidR="001F4E42" w:rsidRPr="001F4E42">
        <w:rPr>
          <w:rFonts w:ascii="Times New Roman" w:eastAsia="宋体" w:hAnsi="Times New Roman" w:cs="Arial"/>
          <w:color w:val="333333"/>
          <w:sz w:val="24"/>
          <w:szCs w:val="24"/>
          <w:shd w:val="clear" w:color="auto" w:fill="FFFFFF"/>
        </w:rPr>
        <w:t>LabView</w:t>
      </w:r>
      <w:r w:rsidR="001F4E42" w:rsidRPr="001F4E42">
        <w:rPr>
          <w:rFonts w:ascii="Times New Roman" w:eastAsia="宋体" w:hAnsi="Times New Roman" w:cs="Arial"/>
          <w:color w:val="333333"/>
          <w:sz w:val="24"/>
          <w:szCs w:val="24"/>
          <w:shd w:val="clear" w:color="auto" w:fill="FFFFFF"/>
        </w:rPr>
        <w:t>脚本</w:t>
      </w:r>
      <w:r w:rsidR="001F4E42">
        <w:rPr>
          <w:rFonts w:ascii="Times New Roman" w:eastAsia="宋体" w:hAnsi="Times New Roman"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从所有图片中提取位置信息和时间信息，并绘制出线虫爬行轨迹</w:t>
      </w:r>
      <w:r w:rsidR="00BD08A3" w:rsidRPr="00E62302">
        <w:rPr>
          <w:rFonts w:ascii="宋体" w:eastAsia="宋体" w:hAnsi="宋体" w:cs="Arial" w:hint="eastAsia"/>
          <w:color w:val="333333"/>
          <w:sz w:val="24"/>
          <w:szCs w:val="24"/>
          <w:shd w:val="clear" w:color="auto" w:fill="FFFFFF"/>
        </w:rPr>
        <w:t>图</w:t>
      </w:r>
      <w:r w:rsidRPr="00E62302">
        <w:rPr>
          <w:rFonts w:ascii="宋体" w:eastAsia="宋体" w:hAnsi="宋体" w:cs="Arial" w:hint="eastAsia"/>
          <w:color w:val="333333"/>
          <w:sz w:val="24"/>
          <w:szCs w:val="24"/>
          <w:shd w:val="clear" w:color="auto" w:fill="FFFFFF"/>
        </w:rPr>
        <w:t>，</w:t>
      </w:r>
      <w:r w:rsidR="00BD08A3" w:rsidRPr="00E62302">
        <w:rPr>
          <w:rFonts w:ascii="宋体" w:eastAsia="宋体" w:hAnsi="宋体" w:cs="Arial" w:hint="eastAsia"/>
          <w:color w:val="333333"/>
          <w:sz w:val="24"/>
          <w:szCs w:val="24"/>
          <w:shd w:val="clear" w:color="auto" w:fill="FFFFFF"/>
        </w:rPr>
        <w:t>其后，</w:t>
      </w:r>
      <w:r w:rsidRPr="00E62302">
        <w:rPr>
          <w:rFonts w:ascii="宋体" w:eastAsia="宋体" w:hAnsi="宋体" w:cs="Arial" w:hint="eastAsia"/>
          <w:color w:val="333333"/>
          <w:sz w:val="24"/>
          <w:szCs w:val="24"/>
          <w:shd w:val="clear" w:color="auto" w:fill="FFFFFF"/>
        </w:rPr>
        <w:t>用</w:t>
      </w:r>
      <w:r w:rsidR="001F4E42" w:rsidRPr="001F4E42">
        <w:rPr>
          <w:rFonts w:ascii="Times New Roman" w:eastAsia="宋体" w:hAnsi="Times New Roman" w:cs="Arial" w:hint="eastAsia"/>
          <w:color w:val="333333"/>
          <w:sz w:val="24"/>
          <w:szCs w:val="24"/>
          <w:shd w:val="clear" w:color="auto" w:fill="FFFFFF"/>
        </w:rPr>
        <w:t>编写好的</w:t>
      </w:r>
      <w:r w:rsidR="001F4E42" w:rsidRPr="001F4E42">
        <w:rPr>
          <w:rFonts w:ascii="Times New Roman" w:eastAsia="宋体" w:hAnsi="Times New Roman" w:cs="Arial"/>
          <w:color w:val="333333"/>
          <w:sz w:val="24"/>
          <w:szCs w:val="24"/>
          <w:shd w:val="clear" w:color="auto" w:fill="FFFFFF"/>
        </w:rPr>
        <w:t xml:space="preserve">MATLAB </w:t>
      </w:r>
      <w:r w:rsidR="001F4E42" w:rsidRPr="001F4E42">
        <w:rPr>
          <w:rFonts w:ascii="Times New Roman" w:eastAsia="宋体" w:hAnsi="Times New Roman" w:cs="Arial"/>
          <w:color w:val="333333"/>
          <w:sz w:val="24"/>
          <w:szCs w:val="24"/>
          <w:shd w:val="clear" w:color="auto" w:fill="FFFFFF"/>
        </w:rPr>
        <w:t>脚本</w:t>
      </w:r>
      <w:r w:rsidRPr="00E62302">
        <w:rPr>
          <w:rFonts w:ascii="宋体" w:eastAsia="宋体" w:hAnsi="宋体" w:cs="Arial" w:hint="eastAsia"/>
          <w:color w:val="333333"/>
          <w:sz w:val="24"/>
          <w:szCs w:val="24"/>
          <w:shd w:val="clear" w:color="auto" w:fill="FFFFFF"/>
        </w:rPr>
        <w:t>对轨迹进行拼接，清理背景，</w:t>
      </w:r>
      <w:r w:rsidR="00BD08A3" w:rsidRPr="00E62302">
        <w:rPr>
          <w:rFonts w:ascii="宋体" w:eastAsia="宋体" w:hAnsi="宋体" w:cs="Arial" w:hint="eastAsia"/>
          <w:color w:val="333333"/>
          <w:sz w:val="24"/>
          <w:szCs w:val="24"/>
          <w:shd w:val="clear" w:color="auto" w:fill="FFFFFF"/>
        </w:rPr>
        <w:t>获得线虫轨迹相关的更多信息，如速度，转向行为的数量，转向的方向等</w:t>
      </w:r>
      <w:r w:rsidR="00B2477B" w:rsidRPr="00E62302">
        <w:rPr>
          <w:rFonts w:ascii="宋体" w:eastAsia="宋体" w:hAnsi="宋体" w:cs="Arial" w:hint="eastAsia"/>
          <w:color w:val="333333"/>
          <w:sz w:val="24"/>
          <w:szCs w:val="24"/>
          <w:shd w:val="clear" w:color="auto" w:fill="FFFFFF"/>
        </w:rPr>
        <w:t>。</w:t>
      </w:r>
      <w:r w:rsidR="00BD08A3" w:rsidRPr="00E62302">
        <w:rPr>
          <w:rFonts w:ascii="宋体" w:eastAsia="宋体" w:hAnsi="宋体" w:cs="Arial" w:hint="eastAsia"/>
          <w:color w:val="333333"/>
          <w:sz w:val="24"/>
          <w:szCs w:val="24"/>
          <w:shd w:val="clear" w:color="auto" w:fill="FFFFFF"/>
        </w:rPr>
        <w:t>后期，可以直接从</w:t>
      </w:r>
      <w:r w:rsidR="00BD08A3" w:rsidRPr="00146672">
        <w:rPr>
          <w:rFonts w:ascii="Times New Roman" w:eastAsia="宋体" w:hAnsi="Times New Roman" w:cs="Arial" w:hint="eastAsia"/>
          <w:color w:val="333333"/>
          <w:sz w:val="24"/>
          <w:szCs w:val="24"/>
          <w:shd w:val="clear" w:color="auto" w:fill="FFFFFF"/>
        </w:rPr>
        <w:t>matlab</w:t>
      </w:r>
      <w:r w:rsidR="00BD08A3" w:rsidRPr="00E62302">
        <w:rPr>
          <w:rFonts w:ascii="宋体" w:eastAsia="宋体" w:hAnsi="宋体" w:cs="Arial" w:hint="eastAsia"/>
          <w:color w:val="333333"/>
          <w:sz w:val="24"/>
          <w:szCs w:val="24"/>
          <w:shd w:val="clear" w:color="auto" w:fill="FFFFFF"/>
        </w:rPr>
        <w:t>生成的文件里获取相关信息进行进一步的分析和统计。下图为</w:t>
      </w:r>
      <w:r w:rsidR="00BD08A3" w:rsidRPr="00146672">
        <w:rPr>
          <w:rFonts w:ascii="Times New Roman" w:eastAsia="宋体" w:hAnsi="Times New Roman" w:cs="Arial" w:hint="eastAsia"/>
          <w:color w:val="333333"/>
          <w:sz w:val="24"/>
          <w:szCs w:val="24"/>
          <w:shd w:val="clear" w:color="auto" w:fill="FFFFFF"/>
        </w:rPr>
        <w:t>matlab</w:t>
      </w:r>
      <w:r w:rsidR="00BD08A3" w:rsidRPr="00E62302">
        <w:rPr>
          <w:rFonts w:ascii="宋体" w:eastAsia="宋体" w:hAnsi="宋体" w:cs="Arial" w:hint="eastAsia"/>
          <w:color w:val="333333"/>
          <w:sz w:val="24"/>
          <w:szCs w:val="24"/>
          <w:shd w:val="clear" w:color="auto" w:fill="FFFFFF"/>
        </w:rPr>
        <w:t>对轨迹的拼接图</w:t>
      </w:r>
      <w:r w:rsidR="00313C9A">
        <w:rPr>
          <w:rFonts w:ascii="宋体" w:eastAsia="宋体" w:hAnsi="宋体" w:cs="Arial" w:hint="eastAsia"/>
          <w:color w:val="333333"/>
          <w:sz w:val="24"/>
          <w:szCs w:val="24"/>
          <w:shd w:val="clear" w:color="auto" w:fill="FFFFFF"/>
        </w:rPr>
        <w:t>，左图红色轨迹线为轨迹断开前，绿色为断开以后的轨迹</w:t>
      </w:r>
      <w:r w:rsidR="00BD08A3" w:rsidRPr="00E62302">
        <w:rPr>
          <w:rFonts w:ascii="宋体" w:eastAsia="宋体" w:hAnsi="宋体" w:cs="Arial" w:hint="eastAsia"/>
          <w:color w:val="333333"/>
          <w:sz w:val="24"/>
          <w:szCs w:val="24"/>
          <w:shd w:val="clear" w:color="auto" w:fill="FFFFFF"/>
        </w:rPr>
        <w:t>。线虫在前进中</w:t>
      </w:r>
      <w:r w:rsidR="00205C98" w:rsidRPr="00E62302">
        <w:rPr>
          <w:rFonts w:ascii="宋体" w:eastAsia="宋体" w:hAnsi="宋体" w:cs="Arial" w:hint="eastAsia"/>
          <w:color w:val="333333"/>
          <w:sz w:val="24"/>
          <w:szCs w:val="24"/>
          <w:shd w:val="clear" w:color="auto" w:fill="FFFFFF"/>
        </w:rPr>
        <w:t>有几帧没有被相机捕捉到或者几条虫子爬到一起难以分辨彼此的移动轨迹时，便会出现</w:t>
      </w:r>
      <w:r w:rsidR="001F4E42">
        <w:rPr>
          <w:rFonts w:ascii="宋体" w:eastAsia="宋体" w:hAnsi="宋体" w:cs="Arial" w:hint="eastAsia"/>
          <w:color w:val="333333"/>
          <w:sz w:val="24"/>
          <w:szCs w:val="24"/>
          <w:shd w:val="clear" w:color="auto" w:fill="FFFFFF"/>
        </w:rPr>
        <w:t>轨迹中断</w:t>
      </w:r>
      <w:r w:rsidR="00205C98" w:rsidRPr="00E62302">
        <w:rPr>
          <w:rFonts w:ascii="宋体" w:eastAsia="宋体" w:hAnsi="宋体" w:cs="Arial" w:hint="eastAsia"/>
          <w:color w:val="333333"/>
          <w:sz w:val="24"/>
          <w:szCs w:val="24"/>
          <w:shd w:val="clear" w:color="auto" w:fill="FFFFFF"/>
        </w:rPr>
        <w:t>，这些断掉的轨迹需要</w:t>
      </w:r>
      <w:r w:rsidR="001F4E42">
        <w:rPr>
          <w:rFonts w:ascii="宋体" w:eastAsia="宋体" w:hAnsi="宋体" w:cs="Arial" w:hint="eastAsia"/>
          <w:color w:val="333333"/>
          <w:sz w:val="24"/>
          <w:szCs w:val="24"/>
          <w:shd w:val="clear" w:color="auto" w:fill="FFFFFF"/>
        </w:rPr>
        <w:t>后期</w:t>
      </w:r>
      <w:r w:rsidR="00205C98" w:rsidRPr="00E62302">
        <w:rPr>
          <w:rFonts w:ascii="宋体" w:eastAsia="宋体" w:hAnsi="宋体" w:cs="Arial" w:hint="eastAsia"/>
          <w:color w:val="333333"/>
          <w:sz w:val="24"/>
          <w:szCs w:val="24"/>
          <w:shd w:val="clear" w:color="auto" w:fill="FFFFFF"/>
        </w:rPr>
        <w:t>进行拼接，否则最后的记录轨迹就会远多于实验中线虫的数量，从而造成分析的不准确性，也影响</w:t>
      </w:r>
      <w:r w:rsidR="00205C98" w:rsidRPr="00E62302">
        <w:rPr>
          <w:rFonts w:ascii="宋体" w:eastAsia="宋体" w:hAnsi="宋体" w:cs="Arial" w:hint="eastAsia"/>
          <w:color w:val="333333"/>
          <w:sz w:val="24"/>
          <w:szCs w:val="24"/>
          <w:shd w:val="clear" w:color="auto" w:fill="FFFFFF"/>
        </w:rPr>
        <w:lastRenderedPageBreak/>
        <w:t>对线虫整体轨迹分析。这是后期处理过程中比较重要的一步，也可以设定适宜的参数使程序完成自动拼接。</w:t>
      </w:r>
    </w:p>
    <w:p w14:paraId="3D3D8C05" w14:textId="14A4C78E" w:rsidR="00313C9A" w:rsidRDefault="00313C9A" w:rsidP="00AB03F9">
      <w:pPr>
        <w:spacing w:line="440" w:lineRule="exact"/>
        <w:ind w:firstLineChars="200" w:firstLine="480"/>
        <w:jc w:val="left"/>
        <w:rPr>
          <w:rFonts w:ascii="宋体" w:eastAsia="宋体" w:hAnsi="宋体" w:cs="Arial"/>
          <w:color w:val="333333"/>
          <w:sz w:val="24"/>
          <w:szCs w:val="24"/>
          <w:shd w:val="clear" w:color="auto" w:fill="FFFFFF"/>
        </w:rPr>
      </w:pPr>
    </w:p>
    <w:p w14:paraId="44C6905F" w14:textId="10885294" w:rsidR="005E3537" w:rsidRDefault="005E3537" w:rsidP="00313C9A">
      <w:pPr>
        <w:spacing w:beforeLines="50" w:before="156" w:afterLines="50" w:after="156" w:line="440" w:lineRule="exact"/>
        <w:ind w:firstLineChars="200" w:firstLine="480"/>
        <w:jc w:val="center"/>
        <w:rPr>
          <w:rFonts w:ascii="宋体" w:eastAsia="宋体" w:hAnsi="宋体" w:cs="Arial"/>
          <w:color w:val="333333"/>
          <w:szCs w:val="21"/>
          <w:shd w:val="clear" w:color="auto" w:fill="FFFFFF"/>
        </w:rPr>
      </w:pPr>
      <w:r>
        <w:rPr>
          <w:rFonts w:ascii="宋体" w:eastAsia="宋体" w:hAnsi="宋体" w:cs="Arial"/>
          <w:noProof/>
          <w:color w:val="333333"/>
          <w:sz w:val="24"/>
          <w:szCs w:val="24"/>
        </w:rPr>
        <mc:AlternateContent>
          <mc:Choice Requires="wpg">
            <w:drawing>
              <wp:anchor distT="0" distB="0" distL="114300" distR="114300" simplePos="0" relativeHeight="251684864" behindDoc="0" locked="0" layoutInCell="1" allowOverlap="1" wp14:anchorId="540A3212" wp14:editId="72B89CA4">
                <wp:simplePos x="0" y="0"/>
                <wp:positionH relativeFrom="column">
                  <wp:posOffset>614827</wp:posOffset>
                </wp:positionH>
                <wp:positionV relativeFrom="paragraph">
                  <wp:posOffset>83429</wp:posOffset>
                </wp:positionV>
                <wp:extent cx="4060971" cy="2414905"/>
                <wp:effectExtent l="0" t="0" r="0" b="4445"/>
                <wp:wrapSquare wrapText="bothSides"/>
                <wp:docPr id="38" name="组合 38"/>
                <wp:cNvGraphicFramePr/>
                <a:graphic xmlns:a="http://schemas.openxmlformats.org/drawingml/2006/main">
                  <a:graphicData uri="http://schemas.microsoft.com/office/word/2010/wordprocessingGroup">
                    <wpg:wgp>
                      <wpg:cNvGrpSpPr/>
                      <wpg:grpSpPr>
                        <a:xfrm>
                          <a:off x="0" y="0"/>
                          <a:ext cx="4060971" cy="2414905"/>
                          <a:chOff x="0" y="0"/>
                          <a:chExt cx="4060971" cy="2414905"/>
                        </a:xfrm>
                      </wpg:grpSpPr>
                      <pic:pic xmlns:pic="http://schemas.openxmlformats.org/drawingml/2006/picture">
                        <pic:nvPicPr>
                          <pic:cNvPr id="39" name="图片 39"/>
                          <pic:cNvPicPr>
                            <a:picLocks noChangeAspect="1"/>
                          </pic:cNvPicPr>
                        </pic:nvPicPr>
                        <pic:blipFill rotWithShape="1">
                          <a:blip r:embed="rId15" cstate="print">
                            <a:extLst>
                              <a:ext uri="{28A0092B-C50C-407E-A947-70E740481C1C}">
                                <a14:useLocalDpi xmlns:a14="http://schemas.microsoft.com/office/drawing/2010/main" val="0"/>
                              </a:ext>
                            </a:extLst>
                          </a:blip>
                          <a:srcRect l="10606" t="3117" r="51896" b="11252"/>
                          <a:stretch/>
                        </pic:blipFill>
                        <pic:spPr bwMode="auto">
                          <a:xfrm>
                            <a:off x="0" y="0"/>
                            <a:ext cx="2056765" cy="2414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图片 2">
                            <a:extLst/>
                          </pic:cNvPr>
                          <pic:cNvPicPr/>
                        </pic:nvPicPr>
                        <pic:blipFill rotWithShape="1">
                          <a:blip r:embed="rId16" cstate="print">
                            <a:clrChange>
                              <a:clrFrom>
                                <a:srgbClr val="FFFFFE"/>
                              </a:clrFrom>
                              <a:clrTo>
                                <a:srgbClr val="FFFFFE">
                                  <a:alpha val="0"/>
                                </a:srgbClr>
                              </a:clrTo>
                            </a:clrChange>
                            <a:extLst>
                              <a:ext uri="{28A0092B-C50C-407E-A947-70E740481C1C}">
                                <a14:useLocalDpi xmlns:a14="http://schemas.microsoft.com/office/drawing/2010/main" val="0"/>
                              </a:ext>
                            </a:extLst>
                          </a:blip>
                          <a:srcRect l="62032" t="830" r="5505" b="9591"/>
                          <a:stretch/>
                        </pic:blipFill>
                        <pic:spPr bwMode="auto">
                          <a:xfrm>
                            <a:off x="2444261" y="0"/>
                            <a:ext cx="1616710" cy="238506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401B39C" id="组合 38" o:spid="_x0000_s1026" style="position:absolute;left:0;text-align:left;margin-left:48.4pt;margin-top:6.55pt;width:319.75pt;height:190.15pt;z-index:251684864" coordsize="40609,2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9" o:spid="_x0000_s1027" type="#_x0000_t75" style="position:absolute;width:20567;height:2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">
                  <v:imagedata r:id="rId17" o:title="" croptop="2043f" cropbottom="7374f" cropleft="6951f" cropright="34011f"/>
                </v:shape>
                <v:shape id="图片 2" o:spid="_x0000_s1028" type="#_x0000_t75" style="position:absolute;left:24442;width:1616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">
                  <v:imagedata r:id="rId18" o:title="" croptop="544f" cropbottom="6286f" cropleft="40653f" cropright="3608f" chromakey="#fffffe"/>
                </v:shape>
                <w10:wrap type="square"/>
              </v:group>
            </w:pict>
          </mc:Fallback>
        </mc:AlternateContent>
      </w:r>
    </w:p>
    <w:p w14:paraId="041DE152" w14:textId="139CA38E" w:rsidR="005E3537" w:rsidRDefault="005E3537" w:rsidP="00313C9A">
      <w:pPr>
        <w:spacing w:beforeLines="50" w:before="156" w:afterLines="50" w:after="156" w:line="440" w:lineRule="exact"/>
        <w:ind w:firstLineChars="200" w:firstLine="420"/>
        <w:jc w:val="center"/>
        <w:rPr>
          <w:rFonts w:ascii="宋体" w:eastAsia="宋体" w:hAnsi="宋体" w:cs="Arial"/>
          <w:color w:val="333333"/>
          <w:szCs w:val="21"/>
          <w:shd w:val="clear" w:color="auto" w:fill="FFFFFF"/>
        </w:rPr>
      </w:pPr>
    </w:p>
    <w:p w14:paraId="532BCA49" w14:textId="27BCCDF1" w:rsidR="005E3537" w:rsidRDefault="005E3537" w:rsidP="00313C9A">
      <w:pPr>
        <w:spacing w:beforeLines="50" w:before="156" w:afterLines="50" w:after="156" w:line="440" w:lineRule="exact"/>
        <w:ind w:firstLineChars="200" w:firstLine="420"/>
        <w:jc w:val="center"/>
        <w:rPr>
          <w:rFonts w:ascii="宋体" w:eastAsia="宋体" w:hAnsi="宋体" w:cs="Arial"/>
          <w:color w:val="333333"/>
          <w:szCs w:val="21"/>
          <w:shd w:val="clear" w:color="auto" w:fill="FFFFFF"/>
        </w:rPr>
      </w:pPr>
    </w:p>
    <w:p w14:paraId="55BF6EBE" w14:textId="28BBE97F" w:rsidR="005E3537" w:rsidRDefault="005E3537" w:rsidP="00313C9A">
      <w:pPr>
        <w:spacing w:beforeLines="50" w:before="156" w:afterLines="50" w:after="156" w:line="440" w:lineRule="exact"/>
        <w:ind w:firstLineChars="200" w:firstLine="420"/>
        <w:jc w:val="center"/>
        <w:rPr>
          <w:rFonts w:ascii="宋体" w:eastAsia="宋体" w:hAnsi="宋体" w:cs="Arial"/>
          <w:color w:val="333333"/>
          <w:szCs w:val="21"/>
          <w:shd w:val="clear" w:color="auto" w:fill="FFFFFF"/>
        </w:rPr>
      </w:pPr>
    </w:p>
    <w:p w14:paraId="5797B8A9" w14:textId="71000BD7" w:rsidR="005E3537" w:rsidRDefault="005E3537" w:rsidP="00313C9A">
      <w:pPr>
        <w:spacing w:beforeLines="50" w:before="156" w:afterLines="50" w:after="156" w:line="440" w:lineRule="exact"/>
        <w:ind w:firstLineChars="200" w:firstLine="420"/>
        <w:jc w:val="center"/>
        <w:rPr>
          <w:rFonts w:ascii="宋体" w:eastAsia="宋体" w:hAnsi="宋体" w:cs="Arial"/>
          <w:color w:val="333333"/>
          <w:szCs w:val="21"/>
          <w:shd w:val="clear" w:color="auto" w:fill="FFFFFF"/>
        </w:rPr>
      </w:pPr>
    </w:p>
    <w:p w14:paraId="338E20FD" w14:textId="045ED314" w:rsidR="005E3537" w:rsidRDefault="005E3537" w:rsidP="00313C9A">
      <w:pPr>
        <w:spacing w:beforeLines="50" w:before="156" w:afterLines="50" w:after="156" w:line="440" w:lineRule="exact"/>
        <w:ind w:firstLineChars="200" w:firstLine="420"/>
        <w:jc w:val="center"/>
        <w:rPr>
          <w:rFonts w:ascii="宋体" w:eastAsia="宋体" w:hAnsi="宋体" w:cs="Arial"/>
          <w:color w:val="333333"/>
          <w:szCs w:val="21"/>
          <w:shd w:val="clear" w:color="auto" w:fill="FFFFFF"/>
        </w:rPr>
      </w:pPr>
    </w:p>
    <w:p w14:paraId="4A70B4B4" w14:textId="6DB25260" w:rsidR="005E3537" w:rsidRDefault="005E3537" w:rsidP="00313C9A">
      <w:pPr>
        <w:spacing w:beforeLines="50" w:before="156" w:afterLines="50" w:after="156" w:line="440" w:lineRule="exact"/>
        <w:ind w:firstLineChars="200" w:firstLine="420"/>
        <w:jc w:val="center"/>
        <w:rPr>
          <w:rFonts w:ascii="宋体" w:eastAsia="宋体" w:hAnsi="宋体" w:cs="Arial"/>
          <w:color w:val="333333"/>
          <w:szCs w:val="21"/>
          <w:shd w:val="clear" w:color="auto" w:fill="FFFFFF"/>
        </w:rPr>
      </w:pPr>
    </w:p>
    <w:p w14:paraId="7D316970" w14:textId="75955FCF" w:rsidR="00313C9A" w:rsidRPr="00313C9A" w:rsidRDefault="00313C9A" w:rsidP="00F06F27">
      <w:pPr>
        <w:spacing w:beforeLines="50" w:before="156" w:afterLines="50" w:after="156"/>
        <w:ind w:firstLineChars="200" w:firstLine="420"/>
        <w:jc w:val="center"/>
        <w:rPr>
          <w:rFonts w:ascii="宋体" w:eastAsia="宋体" w:hAnsi="宋体" w:cs="Arial"/>
          <w:color w:val="333333"/>
          <w:szCs w:val="21"/>
          <w:shd w:val="clear" w:color="auto" w:fill="FFFFFF"/>
        </w:rPr>
      </w:pPr>
      <w:r w:rsidRPr="00313C9A">
        <w:rPr>
          <w:rFonts w:ascii="宋体" w:eastAsia="宋体" w:hAnsi="宋体" w:cs="Arial" w:hint="eastAsia"/>
          <w:color w:val="333333"/>
          <w:szCs w:val="21"/>
          <w:shd w:val="clear" w:color="auto" w:fill="FFFFFF"/>
        </w:rPr>
        <w:t>图2</w:t>
      </w:r>
      <w:r w:rsidRPr="00313C9A">
        <w:rPr>
          <w:rFonts w:ascii="宋体" w:eastAsia="宋体" w:hAnsi="宋体" w:cs="Arial"/>
          <w:color w:val="333333"/>
          <w:szCs w:val="21"/>
          <w:shd w:val="clear" w:color="auto" w:fill="FFFFFF"/>
        </w:rPr>
        <w:t xml:space="preserve">.4 </w:t>
      </w:r>
      <w:r w:rsidRPr="00313C9A">
        <w:rPr>
          <w:rFonts w:ascii="宋体" w:eastAsia="宋体" w:hAnsi="宋体" w:cs="Arial" w:hint="eastAsia"/>
          <w:color w:val="333333"/>
          <w:szCs w:val="21"/>
          <w:shd w:val="clear" w:color="auto" w:fill="FFFFFF"/>
        </w:rPr>
        <w:t>轨迹拼接图</w:t>
      </w:r>
    </w:p>
    <w:p w14:paraId="6BA6F4C8" w14:textId="77777777" w:rsidR="009F7AD3" w:rsidRPr="000638DD" w:rsidRDefault="00670B37" w:rsidP="000638DD">
      <w:pPr>
        <w:pStyle w:val="2"/>
        <w:spacing w:before="156" w:after="156"/>
      </w:pPr>
      <w:bookmarkStart w:id="113" w:name="_Toc516556465"/>
      <w:r w:rsidRPr="00146672">
        <w:t>2</w:t>
      </w:r>
      <w:r w:rsidRPr="000638DD">
        <w:t>.</w:t>
      </w:r>
      <w:r w:rsidRPr="00146672">
        <w:t>2</w:t>
      </w:r>
      <w:r w:rsidR="004E2E0E" w:rsidRPr="000638DD">
        <w:rPr>
          <w:rFonts w:hint="eastAsia"/>
        </w:rPr>
        <w:t>实验方法及流程</w:t>
      </w:r>
      <w:bookmarkEnd w:id="113"/>
    </w:p>
    <w:p w14:paraId="7F0989AC" w14:textId="77777777" w:rsidR="00072869" w:rsidRPr="000638DD" w:rsidRDefault="00670B37" w:rsidP="000638DD">
      <w:pPr>
        <w:pStyle w:val="3"/>
        <w:spacing w:before="156" w:after="156"/>
      </w:pPr>
      <w:bookmarkStart w:id="114" w:name="_Toc516556466"/>
      <w:r w:rsidRPr="00146672">
        <w:t>2</w:t>
      </w:r>
      <w:r w:rsidRPr="000638DD">
        <w:t>.</w:t>
      </w:r>
      <w:r w:rsidR="00072869" w:rsidRPr="00146672">
        <w:rPr>
          <w:rFonts w:hint="eastAsia"/>
        </w:rPr>
        <w:t>2</w:t>
      </w:r>
      <w:r w:rsidR="00072869" w:rsidRPr="000638DD">
        <w:t>.</w:t>
      </w:r>
      <w:r w:rsidR="00072869" w:rsidRPr="00146672">
        <w:t>1</w:t>
      </w:r>
      <w:r w:rsidR="00072869" w:rsidRPr="000638DD">
        <w:rPr>
          <w:rFonts w:hint="eastAsia"/>
        </w:rPr>
        <w:t>配制培养基及试剂</w:t>
      </w:r>
      <w:bookmarkEnd w:id="114"/>
    </w:p>
    <w:p w14:paraId="2BF396C7" w14:textId="77777777" w:rsidR="00072869" w:rsidRPr="00E62302" w:rsidRDefault="00072869"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AB47DE" w:rsidRPr="00146672">
        <w:rPr>
          <w:rFonts w:ascii="Times New Roman" w:eastAsia="宋体" w:hAnsi="Times New Roman" w:cs="Arial"/>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w:t>
      </w:r>
      <w:r w:rsidR="00C97613" w:rsidRPr="00E62302">
        <w:rPr>
          <w:rFonts w:ascii="宋体" w:eastAsia="宋体" w:hAnsi="宋体" w:cs="Arial" w:hint="eastAsia"/>
          <w:color w:val="333333"/>
          <w:sz w:val="24"/>
          <w:szCs w:val="24"/>
          <w:shd w:val="clear" w:color="auto" w:fill="FFFFFF"/>
        </w:rPr>
        <w:t>配制</w:t>
      </w:r>
      <w:r w:rsidRPr="00146672">
        <w:rPr>
          <w:rFonts w:ascii="Times New Roman" w:eastAsia="宋体" w:hAnsi="Times New Roman" w:cs="Arial" w:hint="eastAsia"/>
          <w:color w:val="333333"/>
          <w:sz w:val="24"/>
          <w:szCs w:val="24"/>
          <w:shd w:val="clear" w:color="auto" w:fill="FFFFFF"/>
        </w:rPr>
        <w:t>M9</w:t>
      </w:r>
      <w:r w:rsidRPr="00E62302">
        <w:rPr>
          <w:rFonts w:ascii="宋体" w:eastAsia="宋体" w:hAnsi="宋体" w:cs="Arial" w:hint="eastAsia"/>
          <w:color w:val="333333"/>
          <w:sz w:val="24"/>
          <w:szCs w:val="24"/>
          <w:shd w:val="clear" w:color="auto" w:fill="FFFFFF"/>
        </w:rPr>
        <w:t>等渗溶液：</w:t>
      </w:r>
    </w:p>
    <w:p w14:paraId="3AEC1D8B" w14:textId="77777777" w:rsidR="00AB47DE" w:rsidRPr="00E62302" w:rsidRDefault="00AB47DE" w:rsidP="00DA672E">
      <w:pPr>
        <w:spacing w:line="440" w:lineRule="exact"/>
        <w:ind w:firstLineChars="59" w:firstLine="142"/>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w:t>
      </w: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5</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00BB330A" w:rsidRPr="00E62302">
        <w:rPr>
          <w:rFonts w:ascii="宋体" w:eastAsia="宋体" w:hAnsi="宋体" w:cs="Arial" w:hint="eastAsia"/>
          <w:color w:val="333333"/>
          <w:sz w:val="24"/>
          <w:szCs w:val="24"/>
          <w:shd w:val="clear" w:color="auto" w:fill="FFFFFF"/>
        </w:rPr>
        <w:t xml:space="preserve">磷酸二氢钾 </w:t>
      </w:r>
      <w:r w:rsidRPr="00E62302">
        <w:rPr>
          <w:rFonts w:ascii="宋体" w:eastAsia="宋体" w:hAnsi="宋体" w:cs="Arial"/>
          <w:color w:val="333333"/>
          <w:sz w:val="24"/>
          <w:szCs w:val="24"/>
          <w:shd w:val="clear" w:color="auto" w:fill="FFFFFF"/>
        </w:rPr>
        <w:t>;</w:t>
      </w:r>
    </w:p>
    <w:p w14:paraId="0F3641C1" w14:textId="77777777" w:rsidR="00AB47DE" w:rsidRPr="00E62302" w:rsidRDefault="00AB47DE"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15</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00BB330A" w:rsidRPr="00E62302">
        <w:rPr>
          <w:rFonts w:ascii="宋体" w:eastAsia="宋体" w:hAnsi="宋体" w:cs="Arial" w:hint="eastAsia"/>
          <w:color w:val="333333"/>
          <w:sz w:val="24"/>
          <w:szCs w:val="24"/>
          <w:shd w:val="clear" w:color="auto" w:fill="FFFFFF"/>
        </w:rPr>
        <w:t>十二水磷酸氢二钠 （</w:t>
      </w:r>
      <w:r w:rsidR="00BB330A" w:rsidRPr="00146672">
        <w:rPr>
          <w:rFonts w:ascii="Times New Roman" w:eastAsia="宋体" w:hAnsi="Times New Roman" w:cs="Arial" w:hint="eastAsia"/>
          <w:color w:val="333333"/>
          <w:sz w:val="24"/>
          <w:szCs w:val="24"/>
          <w:shd w:val="clear" w:color="auto" w:fill="FFFFFF"/>
        </w:rPr>
        <w:t>3g</w:t>
      </w:r>
      <w:r w:rsidR="00BB330A" w:rsidRPr="00E62302">
        <w:rPr>
          <w:rFonts w:ascii="宋体" w:eastAsia="宋体" w:hAnsi="宋体" w:cs="Arial"/>
          <w:color w:val="333333"/>
          <w:sz w:val="24"/>
          <w:szCs w:val="24"/>
          <w:shd w:val="clear" w:color="auto" w:fill="FFFFFF"/>
        </w:rPr>
        <w:t xml:space="preserve"> </w:t>
      </w:r>
      <w:r w:rsidR="00BB330A" w:rsidRPr="00E62302">
        <w:rPr>
          <w:rFonts w:ascii="宋体" w:eastAsia="宋体" w:hAnsi="宋体" w:cs="Arial" w:hint="eastAsia"/>
          <w:color w:val="333333"/>
          <w:sz w:val="24"/>
          <w:szCs w:val="24"/>
          <w:shd w:val="clear" w:color="auto" w:fill="FFFFFF"/>
        </w:rPr>
        <w:t>磷酸氢钠）</w:t>
      </w:r>
      <w:r w:rsidR="008A774B" w:rsidRPr="00E62302">
        <w:rPr>
          <w:rFonts w:ascii="宋体" w:eastAsia="宋体" w:hAnsi="宋体" w:cs="Arial" w:hint="eastAsia"/>
          <w:color w:val="333333"/>
          <w:sz w:val="24"/>
          <w:szCs w:val="24"/>
          <w:shd w:val="clear" w:color="auto" w:fill="FFFFFF"/>
        </w:rPr>
        <w:t>;</w:t>
      </w:r>
    </w:p>
    <w:p w14:paraId="2F853DF0" w14:textId="77777777" w:rsidR="008A774B" w:rsidRPr="00E62302" w:rsidRDefault="008A774B"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2</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00BB330A" w:rsidRPr="00E62302">
        <w:rPr>
          <w:rFonts w:ascii="宋体" w:eastAsia="宋体" w:hAnsi="宋体" w:cs="Arial" w:hint="eastAsia"/>
          <w:color w:val="333333"/>
          <w:sz w:val="24"/>
          <w:szCs w:val="24"/>
          <w:shd w:val="clear" w:color="auto" w:fill="FFFFFF"/>
        </w:rPr>
        <w:t xml:space="preserve">氯化钠 </w:t>
      </w:r>
      <w:r w:rsidR="00BB330A" w:rsidRPr="00E62302">
        <w:rPr>
          <w:rFonts w:ascii="宋体" w:eastAsia="宋体" w:hAnsi="宋体" w:cs="Arial"/>
          <w:color w:val="333333"/>
          <w:sz w:val="24"/>
          <w:szCs w:val="24"/>
          <w:shd w:val="clear" w:color="auto" w:fill="FFFFFF"/>
        </w:rPr>
        <w:t>;</w:t>
      </w:r>
    </w:p>
    <w:p w14:paraId="25A5FC34" w14:textId="77777777" w:rsidR="008A774B" w:rsidRPr="00E62302" w:rsidRDefault="008A774B"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5mL</w:t>
      </w:r>
      <w:r w:rsidRPr="00E62302">
        <w:rPr>
          <w:rFonts w:ascii="宋体" w:eastAsia="宋体" w:hAnsi="宋体" w:cs="Arial"/>
          <w:color w:val="333333"/>
          <w:sz w:val="24"/>
          <w:szCs w:val="24"/>
          <w:shd w:val="clear" w:color="auto" w:fill="FFFFFF"/>
        </w:rPr>
        <w:t xml:space="preserve"> </w:t>
      </w:r>
      <w:r w:rsidR="00BB330A" w:rsidRPr="00146672">
        <w:rPr>
          <w:rFonts w:ascii="Times New Roman" w:eastAsia="宋体" w:hAnsi="Times New Roman" w:cs="Arial"/>
          <w:color w:val="333333"/>
          <w:sz w:val="24"/>
          <w:szCs w:val="24"/>
          <w:shd w:val="clear" w:color="auto" w:fill="FFFFFF"/>
        </w:rPr>
        <w:t>1</w:t>
      </w:r>
      <w:r w:rsidR="00BB330A" w:rsidRPr="00E62302">
        <w:rPr>
          <w:rFonts w:ascii="宋体" w:eastAsia="宋体" w:hAnsi="宋体" w:cs="Arial" w:hint="eastAsia"/>
          <w:color w:val="333333"/>
          <w:sz w:val="24"/>
          <w:szCs w:val="24"/>
          <w:shd w:val="clear" w:color="auto" w:fill="FFFFFF"/>
        </w:rPr>
        <w:t>摩尔每升硫酸镁</w:t>
      </w:r>
      <w:r w:rsidR="00BB330A" w:rsidRPr="00E62302">
        <w:rPr>
          <w:rFonts w:ascii="宋体" w:eastAsia="宋体" w:hAnsi="宋体" w:cs="Arial"/>
          <w:color w:val="333333"/>
          <w:sz w:val="24"/>
          <w:szCs w:val="24"/>
          <w:shd w:val="clear" w:color="auto" w:fill="FFFFFF"/>
        </w:rPr>
        <w:t xml:space="preserve"> ;</w:t>
      </w:r>
    </w:p>
    <w:p w14:paraId="6BC90C76" w14:textId="77777777" w:rsidR="008A774B" w:rsidRPr="00E62302" w:rsidRDefault="008A774B"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加水至</w:t>
      </w:r>
      <w:r w:rsidRPr="00146672">
        <w:rPr>
          <w:rFonts w:ascii="Times New Roman" w:eastAsia="宋体" w:hAnsi="Times New Roman" w:cs="Arial" w:hint="eastAsia"/>
          <w:color w:val="333333"/>
          <w:sz w:val="24"/>
          <w:szCs w:val="24"/>
          <w:shd w:val="clear" w:color="auto" w:fill="FFFFFF"/>
        </w:rPr>
        <w:t>5</w:t>
      </w:r>
      <w:r w:rsidRPr="00146672">
        <w:rPr>
          <w:rFonts w:ascii="Times New Roman" w:eastAsia="宋体" w:hAnsi="Times New Roman" w:cs="Arial"/>
          <w:color w:val="333333"/>
          <w:sz w:val="24"/>
          <w:szCs w:val="24"/>
          <w:shd w:val="clear" w:color="auto" w:fill="FFFFFF"/>
        </w:rPr>
        <w:t>00</w:t>
      </w:r>
      <w:r w:rsidR="00BB330A" w:rsidRPr="00E62302">
        <w:rPr>
          <w:rFonts w:ascii="宋体" w:eastAsia="宋体" w:hAnsi="宋体" w:cs="Arial" w:hint="eastAsia"/>
          <w:color w:val="333333"/>
          <w:sz w:val="24"/>
          <w:szCs w:val="24"/>
          <w:shd w:val="clear" w:color="auto" w:fill="FFFFFF"/>
        </w:rPr>
        <w:t xml:space="preserve">毫升 </w:t>
      </w:r>
      <w:r w:rsidR="00BB330A" w:rsidRPr="00E62302">
        <w:rPr>
          <w:rFonts w:ascii="宋体" w:eastAsia="宋体" w:hAnsi="宋体" w:cs="Arial"/>
          <w:color w:val="333333"/>
          <w:sz w:val="24"/>
          <w:szCs w:val="24"/>
          <w:shd w:val="clear" w:color="auto" w:fill="FFFFFF"/>
        </w:rPr>
        <w:t>;</w:t>
      </w:r>
    </w:p>
    <w:p w14:paraId="1AF00634" w14:textId="77777777" w:rsidR="00AB47DE" w:rsidRPr="00E62302" w:rsidRDefault="00AB47DE"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BB330A" w:rsidRPr="00146672">
        <w:rPr>
          <w:rFonts w:ascii="Times New Roman" w:eastAsia="宋体" w:hAnsi="Times New Roman" w:cs="Arial"/>
          <w:color w:val="333333"/>
          <w:sz w:val="24"/>
          <w:szCs w:val="24"/>
          <w:shd w:val="clear" w:color="auto" w:fill="FFFFFF"/>
        </w:rPr>
        <w:t>2</w:t>
      </w:r>
      <w:r w:rsidRPr="00E62302">
        <w:rPr>
          <w:rFonts w:ascii="宋体" w:eastAsia="宋体" w:hAnsi="宋体" w:cs="Arial" w:hint="eastAsia"/>
          <w:color w:val="333333"/>
          <w:sz w:val="24"/>
          <w:szCs w:val="24"/>
          <w:shd w:val="clear" w:color="auto" w:fill="FFFFFF"/>
        </w:rPr>
        <w:t>）配制</w:t>
      </w:r>
      <w:r w:rsidRPr="00146672">
        <w:rPr>
          <w:rFonts w:ascii="Times New Roman" w:eastAsia="宋体" w:hAnsi="Times New Roman" w:cs="Arial"/>
          <w:color w:val="333333"/>
          <w:sz w:val="24"/>
          <w:szCs w:val="24"/>
          <w:shd w:val="clear" w:color="auto" w:fill="FFFFFF"/>
        </w:rPr>
        <w:t>KP</w:t>
      </w:r>
      <w:r w:rsidRPr="00146672">
        <w:rPr>
          <w:rFonts w:ascii="Times New Roman" w:eastAsia="宋体" w:hAnsi="Times New Roman" w:cs="Arial" w:hint="eastAsia"/>
          <w:color w:val="333333"/>
          <w:sz w:val="24"/>
          <w:szCs w:val="24"/>
          <w:shd w:val="clear" w:color="auto" w:fill="FFFFFF"/>
        </w:rPr>
        <w:t>O</w:t>
      </w:r>
      <w:r w:rsidRPr="00E62302">
        <w:rPr>
          <w:rFonts w:ascii="宋体" w:eastAsia="宋体" w:hAnsi="宋体" w:cs="Arial"/>
          <w:color w:val="333333"/>
          <w:sz w:val="24"/>
          <w:szCs w:val="24"/>
          <w:shd w:val="clear" w:color="auto" w:fill="FFFFFF"/>
          <w:vertAlign w:val="subscript"/>
        </w:rPr>
        <w:t>4</w:t>
      </w:r>
      <w:r w:rsidRPr="00E62302">
        <w:rPr>
          <w:rFonts w:ascii="宋体" w:eastAsia="宋体" w:hAnsi="宋体" w:cs="Arial" w:hint="eastAsia"/>
          <w:color w:val="333333"/>
          <w:sz w:val="24"/>
          <w:szCs w:val="24"/>
          <w:shd w:val="clear" w:color="auto" w:fill="FFFFFF"/>
        </w:rPr>
        <w:t>缓冲液：</w:t>
      </w:r>
    </w:p>
    <w:p w14:paraId="052AABC5" w14:textId="77777777" w:rsidR="00BB330A"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108</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3</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Pr="00E62302">
        <w:rPr>
          <w:rFonts w:ascii="宋体" w:eastAsia="宋体" w:hAnsi="宋体" w:cs="Arial" w:hint="eastAsia"/>
          <w:color w:val="333333"/>
          <w:sz w:val="24"/>
          <w:szCs w:val="24"/>
          <w:shd w:val="clear" w:color="auto" w:fill="FFFFFF"/>
        </w:rPr>
        <w:t>磷酸二氢钾 ；</w:t>
      </w:r>
    </w:p>
    <w:p w14:paraId="510C64DB" w14:textId="77777777" w:rsidR="00BB330A"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46</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63</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Pr="00E62302">
        <w:rPr>
          <w:rFonts w:ascii="宋体" w:eastAsia="宋体" w:hAnsi="宋体" w:cs="Arial" w:hint="eastAsia"/>
          <w:color w:val="333333"/>
          <w:sz w:val="24"/>
          <w:szCs w:val="24"/>
          <w:shd w:val="clear" w:color="auto" w:fill="FFFFFF"/>
        </w:rPr>
        <w:t xml:space="preserve">三水合磷酸氢二钾 ； </w:t>
      </w:r>
      <w:r w:rsidRPr="00E62302">
        <w:rPr>
          <w:rFonts w:ascii="宋体" w:eastAsia="宋体" w:hAnsi="宋体" w:cs="Arial"/>
          <w:color w:val="333333"/>
          <w:sz w:val="24"/>
          <w:szCs w:val="24"/>
          <w:shd w:val="clear" w:color="auto" w:fill="FFFFFF"/>
        </w:rPr>
        <w:t xml:space="preserve">  </w:t>
      </w:r>
    </w:p>
    <w:p w14:paraId="6385F98D" w14:textId="77777777" w:rsidR="00BB330A"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 xml:space="preserve"> 加双蒸水至</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升 ；</w:t>
      </w:r>
    </w:p>
    <w:p w14:paraId="25C387D1" w14:textId="77777777" w:rsidR="00AB47DE" w:rsidRPr="00E62302" w:rsidRDefault="00AB47DE"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BB330A" w:rsidRPr="00146672">
        <w:rPr>
          <w:rFonts w:ascii="Times New Roman" w:eastAsia="宋体" w:hAnsi="Times New Roman" w:cs="Arial"/>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）配制线虫生长的培养基（</w:t>
      </w:r>
      <w:r w:rsidRPr="00146672">
        <w:rPr>
          <w:rFonts w:ascii="Times New Roman" w:eastAsia="宋体" w:hAnsi="Times New Roman" w:cs="Arial" w:hint="eastAsia"/>
          <w:color w:val="333333"/>
          <w:sz w:val="24"/>
          <w:szCs w:val="24"/>
          <w:shd w:val="clear" w:color="auto" w:fill="FFFFFF"/>
        </w:rPr>
        <w:t>NGM</w:t>
      </w:r>
      <w:r w:rsidRPr="00E62302">
        <w:rPr>
          <w:rFonts w:ascii="宋体" w:eastAsia="宋体" w:hAnsi="宋体" w:cs="Arial" w:hint="eastAsia"/>
          <w:color w:val="333333"/>
          <w:sz w:val="24"/>
          <w:szCs w:val="24"/>
          <w:shd w:val="clear" w:color="auto" w:fill="FFFFFF"/>
        </w:rPr>
        <w:t>）</w:t>
      </w:r>
    </w:p>
    <w:p w14:paraId="593E1E7D" w14:textId="77777777" w:rsidR="00AB47DE" w:rsidRPr="00E62302" w:rsidRDefault="00AB47DE"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线虫一般培养在涂有大肠杆菌</w:t>
      </w:r>
      <w:r w:rsidRPr="00146672">
        <w:rPr>
          <w:rFonts w:ascii="Times New Roman" w:eastAsia="宋体" w:hAnsi="Times New Roman" w:cs="Arial" w:hint="eastAsia"/>
          <w:color w:val="333333"/>
          <w:sz w:val="24"/>
          <w:szCs w:val="24"/>
          <w:shd w:val="clear" w:color="auto" w:fill="FFFFFF"/>
        </w:rPr>
        <w:t>OP</w:t>
      </w:r>
      <w:r w:rsidRPr="00146672">
        <w:rPr>
          <w:rFonts w:ascii="Times New Roman" w:eastAsia="宋体" w:hAnsi="Times New Roman" w:cs="Arial"/>
          <w:color w:val="333333"/>
          <w:sz w:val="24"/>
          <w:szCs w:val="24"/>
          <w:shd w:val="clear" w:color="auto" w:fill="FFFFFF"/>
        </w:rPr>
        <w:t>50</w:t>
      </w:r>
      <w:r w:rsidRPr="00E62302">
        <w:rPr>
          <w:rFonts w:ascii="宋体" w:eastAsia="宋体" w:hAnsi="宋体" w:cs="Arial" w:hint="eastAsia"/>
          <w:color w:val="333333"/>
          <w:sz w:val="24"/>
          <w:szCs w:val="24"/>
          <w:shd w:val="clear" w:color="auto" w:fill="FFFFFF"/>
        </w:rPr>
        <w:t>的培养基上（</w:t>
      </w:r>
      <w:r w:rsidRPr="00146672">
        <w:rPr>
          <w:rFonts w:ascii="Times New Roman" w:eastAsia="宋体" w:hAnsi="Times New Roman" w:cs="Arial" w:hint="eastAsia"/>
          <w:color w:val="333333"/>
          <w:sz w:val="24"/>
          <w:szCs w:val="24"/>
          <w:shd w:val="clear" w:color="auto" w:fill="FFFFFF"/>
        </w:rPr>
        <w:t>OP</w:t>
      </w:r>
      <w:r w:rsidRPr="00146672">
        <w:rPr>
          <w:rFonts w:ascii="Times New Roman" w:eastAsia="宋体" w:hAnsi="Times New Roman" w:cs="Arial"/>
          <w:color w:val="333333"/>
          <w:sz w:val="24"/>
          <w:szCs w:val="24"/>
          <w:shd w:val="clear" w:color="auto" w:fill="FFFFFF"/>
        </w:rPr>
        <w:t>50</w:t>
      </w:r>
      <w:r w:rsidRPr="00E62302">
        <w:rPr>
          <w:rFonts w:ascii="宋体" w:eastAsia="宋体" w:hAnsi="宋体" w:cs="Arial" w:hint="eastAsia"/>
          <w:color w:val="333333"/>
          <w:sz w:val="24"/>
          <w:szCs w:val="24"/>
          <w:shd w:val="clear" w:color="auto" w:fill="FFFFFF"/>
        </w:rPr>
        <w:t>是秀丽线虫的食物，是一种经过处理的大肠杆菌，不产生毒蛋白，因而不会像正常的菌种一样散发腐烂气味），培养基配</w:t>
      </w:r>
      <w:r w:rsidR="00BB330A" w:rsidRPr="00E62302">
        <w:rPr>
          <w:rFonts w:ascii="宋体" w:eastAsia="宋体" w:hAnsi="宋体" w:cs="Arial" w:hint="eastAsia"/>
          <w:color w:val="333333"/>
          <w:sz w:val="24"/>
          <w:szCs w:val="24"/>
          <w:shd w:val="clear" w:color="auto" w:fill="FFFFFF"/>
        </w:rPr>
        <w:t>制</w:t>
      </w:r>
      <w:r w:rsidRPr="00E62302">
        <w:rPr>
          <w:rFonts w:ascii="宋体" w:eastAsia="宋体" w:hAnsi="宋体" w:cs="Arial" w:hint="eastAsia"/>
          <w:color w:val="333333"/>
          <w:sz w:val="24"/>
          <w:szCs w:val="24"/>
          <w:shd w:val="clear" w:color="auto" w:fill="FFFFFF"/>
        </w:rPr>
        <w:t>方法如下：</w:t>
      </w:r>
    </w:p>
    <w:p w14:paraId="3F2478C7" w14:textId="77777777" w:rsidR="00AB47DE"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lastRenderedPageBreak/>
        <w:t>3</w:t>
      </w:r>
      <w:r w:rsidRPr="00146672">
        <w:rPr>
          <w:rFonts w:ascii="Times New Roman" w:eastAsia="宋体" w:hAnsi="Times New Roman" w:cs="Arial"/>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Pr="00E62302">
        <w:rPr>
          <w:rFonts w:ascii="宋体" w:eastAsia="宋体" w:hAnsi="宋体" w:cs="Arial" w:hint="eastAsia"/>
          <w:color w:val="333333"/>
          <w:sz w:val="24"/>
          <w:szCs w:val="24"/>
          <w:shd w:val="clear" w:color="auto" w:fill="FFFFFF"/>
        </w:rPr>
        <w:t>氯化钠；</w:t>
      </w:r>
    </w:p>
    <w:p w14:paraId="753A3C30" w14:textId="77777777" w:rsidR="00BB330A"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Pr="00E62302">
        <w:rPr>
          <w:rFonts w:ascii="宋体" w:eastAsia="宋体" w:hAnsi="宋体" w:cs="Arial" w:hint="eastAsia"/>
          <w:color w:val="333333"/>
          <w:sz w:val="24"/>
          <w:szCs w:val="24"/>
          <w:shd w:val="clear" w:color="auto" w:fill="FFFFFF"/>
        </w:rPr>
        <w:t>琼脂；</w:t>
      </w:r>
    </w:p>
    <w:p w14:paraId="5623EBBB" w14:textId="77777777" w:rsidR="00BB330A"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t>2</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color w:val="333333"/>
          <w:sz w:val="24"/>
          <w:szCs w:val="24"/>
          <w:shd w:val="clear" w:color="auto" w:fill="FFFFFF"/>
        </w:rPr>
        <w:t xml:space="preserve"> </w:t>
      </w:r>
      <w:r w:rsidRPr="00E62302">
        <w:rPr>
          <w:rFonts w:ascii="宋体" w:eastAsia="宋体" w:hAnsi="宋体" w:cs="Arial" w:hint="eastAsia"/>
          <w:color w:val="333333"/>
          <w:sz w:val="24"/>
          <w:szCs w:val="24"/>
          <w:shd w:val="clear" w:color="auto" w:fill="FFFFFF"/>
        </w:rPr>
        <w:t>蛋白胨；</w:t>
      </w:r>
    </w:p>
    <w:p w14:paraId="3B174D29" w14:textId="77777777" w:rsidR="00BB330A" w:rsidRPr="00E62302" w:rsidRDefault="00BB330A"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加双蒸水至</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升；</w:t>
      </w:r>
    </w:p>
    <w:p w14:paraId="07F7EAC6" w14:textId="77777777" w:rsidR="002224D7" w:rsidRPr="00E62302" w:rsidRDefault="002224D7"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t>1ml</w:t>
      </w: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5</w:t>
      </w:r>
      <w:r w:rsidRPr="00E62302">
        <w:rPr>
          <w:rFonts w:ascii="宋体" w:eastAsia="宋体" w:hAnsi="宋体" w:cs="Arial" w:hint="eastAsia"/>
          <w:color w:val="333333"/>
          <w:sz w:val="24"/>
          <w:szCs w:val="24"/>
          <w:shd w:val="clear" w:color="auto" w:fill="FFFFFF"/>
        </w:rPr>
        <w:t>毫克每毫升胆固醇；</w:t>
      </w:r>
    </w:p>
    <w:p w14:paraId="4CF66F57" w14:textId="77777777" w:rsidR="00B60F2E" w:rsidRPr="00E62302" w:rsidRDefault="00AB47DE"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高温灭菌后取出稍冷，</w:t>
      </w:r>
      <w:r w:rsidR="00B60F2E" w:rsidRPr="00E62302">
        <w:rPr>
          <w:rFonts w:ascii="宋体" w:eastAsia="宋体" w:hAnsi="宋体" w:cs="Arial" w:hint="eastAsia"/>
          <w:color w:val="333333"/>
          <w:sz w:val="24"/>
          <w:szCs w:val="24"/>
          <w:shd w:val="clear" w:color="auto" w:fill="FFFFFF"/>
        </w:rPr>
        <w:t>再</w:t>
      </w:r>
      <w:r w:rsidRPr="00E62302">
        <w:rPr>
          <w:rFonts w:ascii="宋体" w:eastAsia="宋体" w:hAnsi="宋体" w:cs="Arial" w:hint="eastAsia"/>
          <w:color w:val="333333"/>
          <w:sz w:val="24"/>
          <w:szCs w:val="24"/>
          <w:shd w:val="clear" w:color="auto" w:fill="FFFFFF"/>
        </w:rPr>
        <w:t>加入</w:t>
      </w:r>
      <w:r w:rsidR="00B60F2E" w:rsidRPr="00E62302">
        <w:rPr>
          <w:rFonts w:ascii="宋体" w:eastAsia="宋体" w:hAnsi="宋体" w:cs="Arial" w:hint="eastAsia"/>
          <w:color w:val="333333"/>
          <w:sz w:val="24"/>
          <w:szCs w:val="24"/>
          <w:shd w:val="clear" w:color="auto" w:fill="FFFFFF"/>
        </w:rPr>
        <w:t>以下组分：</w:t>
      </w:r>
    </w:p>
    <w:p w14:paraId="251A4C67" w14:textId="77777777" w:rsidR="00B60F2E" w:rsidRPr="00E62302" w:rsidRDefault="00B60F2E"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color w:val="333333"/>
          <w:sz w:val="24"/>
          <w:szCs w:val="24"/>
          <w:shd w:val="clear" w:color="auto" w:fill="FFFFFF"/>
        </w:rPr>
        <w:t>25ml</w:t>
      </w: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摩尔每升磷酸二氢钾缓冲液（</w:t>
      </w:r>
      <w:r w:rsidRPr="00146672">
        <w:rPr>
          <w:rFonts w:ascii="Times New Roman" w:eastAsia="宋体" w:hAnsi="Times New Roman" w:cs="Arial" w:hint="eastAsia"/>
          <w:color w:val="333333"/>
          <w:sz w:val="24"/>
          <w:szCs w:val="24"/>
          <w:shd w:val="clear" w:color="auto" w:fill="FFFFFF"/>
        </w:rPr>
        <w:t>pH</w:t>
      </w:r>
      <w:r w:rsidRPr="00146672">
        <w:rPr>
          <w:rFonts w:ascii="Times New Roman" w:eastAsia="宋体" w:hAnsi="Times New Roman" w:cs="Arial"/>
          <w:color w:val="333333"/>
          <w:sz w:val="24"/>
          <w:szCs w:val="24"/>
          <w:shd w:val="clear" w:color="auto" w:fill="FFFFFF"/>
        </w:rPr>
        <w:t>6</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w:t>
      </w:r>
    </w:p>
    <w:p w14:paraId="7CF1BF31" w14:textId="77777777" w:rsidR="002224D7" w:rsidRPr="00E62302" w:rsidRDefault="002224D7"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color w:val="333333"/>
          <w:sz w:val="24"/>
          <w:szCs w:val="24"/>
          <w:shd w:val="clear" w:color="auto" w:fill="FFFFFF"/>
        </w:rPr>
        <w:t>1ml</w:t>
      </w: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摩尔每升氯化钙；</w:t>
      </w:r>
    </w:p>
    <w:p w14:paraId="6140A858" w14:textId="77777777" w:rsidR="002224D7" w:rsidRPr="00E62302" w:rsidRDefault="002224D7"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color w:val="333333"/>
          <w:sz w:val="24"/>
          <w:szCs w:val="24"/>
          <w:shd w:val="clear" w:color="auto" w:fill="FFFFFF"/>
        </w:rPr>
        <w:t>1</w:t>
      </w:r>
      <w:r w:rsidRPr="00146672">
        <w:rPr>
          <w:rFonts w:ascii="Times New Roman" w:eastAsia="宋体" w:hAnsi="Times New Roman" w:cs="Arial" w:hint="eastAsia"/>
          <w:color w:val="333333"/>
          <w:sz w:val="24"/>
          <w:szCs w:val="24"/>
          <w:shd w:val="clear" w:color="auto" w:fill="FFFFFF"/>
        </w:rPr>
        <w:t>ml</w:t>
      </w:r>
      <w:r w:rsidRPr="00E62302">
        <w:rPr>
          <w:rFonts w:ascii="宋体" w:eastAsia="宋体" w:hAnsi="宋体" w:cs="Arial"/>
          <w:color w:val="333333"/>
          <w:sz w:val="24"/>
          <w:szCs w:val="24"/>
          <w:shd w:val="clear" w:color="auto" w:fill="FFFFFF"/>
        </w:rPr>
        <w:t xml:space="preserve"> </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摩尔每升硫酸镁；</w:t>
      </w:r>
    </w:p>
    <w:p w14:paraId="08872764" w14:textId="77777777" w:rsidR="002224D7" w:rsidRPr="00E62302" w:rsidRDefault="002224D7" w:rsidP="00E62302">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t>1ml</w:t>
      </w:r>
      <w:r w:rsidRPr="00E62302">
        <w:rPr>
          <w:rFonts w:ascii="宋体" w:eastAsia="宋体" w:hAnsi="宋体" w:cs="Arial"/>
          <w:color w:val="333333"/>
          <w:sz w:val="24"/>
          <w:szCs w:val="24"/>
          <w:shd w:val="clear" w:color="auto" w:fill="FFFFFF"/>
        </w:rPr>
        <w:t xml:space="preserve"> </w:t>
      </w:r>
      <w:r w:rsidRPr="00E62302">
        <w:rPr>
          <w:rFonts w:ascii="宋体" w:eastAsia="宋体" w:hAnsi="宋体" w:cs="Arial" w:hint="eastAsia"/>
          <w:color w:val="333333"/>
          <w:sz w:val="24"/>
          <w:szCs w:val="24"/>
          <w:shd w:val="clear" w:color="auto" w:fill="FFFFFF"/>
        </w:rPr>
        <w:t>抑真菌素；（</w:t>
      </w:r>
      <w:r w:rsidRPr="00146672">
        <w:rPr>
          <w:rFonts w:ascii="Times New Roman" w:eastAsia="宋体" w:hAnsi="Times New Roman" w:cs="Arial" w:hint="eastAsia"/>
          <w:color w:val="333333"/>
          <w:sz w:val="24"/>
          <w:szCs w:val="24"/>
          <w:shd w:val="clear" w:color="auto" w:fill="FFFFFF"/>
        </w:rPr>
        <w:t>1g</w:t>
      </w:r>
      <w:r w:rsidRPr="00E62302">
        <w:rPr>
          <w:rFonts w:ascii="宋体" w:eastAsia="宋体" w:hAnsi="宋体" w:cs="Arial" w:hint="eastAsia"/>
          <w:color w:val="333333"/>
          <w:sz w:val="24"/>
          <w:szCs w:val="24"/>
          <w:shd w:val="clear" w:color="auto" w:fill="FFFFFF"/>
        </w:rPr>
        <w:t>抑真菌素加</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00</w:t>
      </w:r>
      <w:r w:rsidRPr="00146672">
        <w:rPr>
          <w:rFonts w:ascii="Times New Roman" w:eastAsia="宋体" w:hAnsi="Times New Roman" w:cs="Arial" w:hint="eastAsia"/>
          <w:color w:val="333333"/>
          <w:sz w:val="24"/>
          <w:szCs w:val="24"/>
          <w:shd w:val="clear" w:color="auto" w:fill="FFFFFF"/>
        </w:rPr>
        <w:t>ml</w:t>
      </w:r>
      <w:r w:rsidRPr="00E62302">
        <w:rPr>
          <w:rFonts w:ascii="宋体" w:eastAsia="宋体" w:hAnsi="宋体" w:cs="Arial" w:hint="eastAsia"/>
          <w:color w:val="333333"/>
          <w:sz w:val="24"/>
          <w:szCs w:val="24"/>
          <w:shd w:val="clear" w:color="auto" w:fill="FFFFFF"/>
        </w:rPr>
        <w:t>的</w:t>
      </w:r>
      <w:r w:rsidRPr="00146672">
        <w:rPr>
          <w:rFonts w:ascii="Times New Roman" w:eastAsia="宋体" w:hAnsi="Times New Roman" w:cs="Arial" w:hint="eastAsia"/>
          <w:color w:val="333333"/>
          <w:sz w:val="24"/>
          <w:szCs w:val="24"/>
          <w:shd w:val="clear" w:color="auto" w:fill="FFFFFF"/>
        </w:rPr>
        <w:t>7</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%乙醇）；</w:t>
      </w:r>
    </w:p>
    <w:p w14:paraId="43FEDEA0" w14:textId="77777777" w:rsidR="002224D7" w:rsidRPr="00E62302" w:rsidRDefault="00AB47DE"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2224D7" w:rsidRPr="00E62302">
        <w:rPr>
          <w:rFonts w:ascii="宋体" w:eastAsia="宋体" w:hAnsi="宋体" w:cs="Arial" w:hint="eastAsia"/>
          <w:color w:val="333333"/>
          <w:sz w:val="24"/>
          <w:szCs w:val="24"/>
          <w:shd w:val="clear" w:color="auto" w:fill="FFFFFF"/>
        </w:rPr>
        <w:t>磷酸二氢钾，氯化钙，硫酸镁</w:t>
      </w:r>
      <w:r w:rsidRPr="00E62302">
        <w:rPr>
          <w:rFonts w:ascii="宋体" w:eastAsia="宋体" w:hAnsi="宋体" w:cs="Arial" w:hint="eastAsia"/>
          <w:color w:val="333333"/>
          <w:sz w:val="24"/>
          <w:szCs w:val="24"/>
          <w:shd w:val="clear" w:color="auto" w:fill="FFFFFF"/>
        </w:rPr>
        <w:t>这三种盐不能在灭菌前加，高温情况下易生成晶体影响配胶质量</w:t>
      </w:r>
      <w:r w:rsidR="002224D7" w:rsidRPr="00E62302">
        <w:rPr>
          <w:rFonts w:ascii="宋体" w:eastAsia="宋体" w:hAnsi="宋体" w:cs="Arial" w:hint="eastAsia"/>
          <w:color w:val="333333"/>
          <w:sz w:val="24"/>
          <w:szCs w:val="24"/>
          <w:shd w:val="clear" w:color="auto" w:fill="FFFFFF"/>
        </w:rPr>
        <w:t>。</w:t>
      </w:r>
      <w:r w:rsidRPr="00E62302">
        <w:rPr>
          <w:rFonts w:ascii="宋体" w:eastAsia="宋体" w:hAnsi="宋体" w:cs="Arial" w:hint="eastAsia"/>
          <w:color w:val="333333"/>
          <w:sz w:val="24"/>
          <w:szCs w:val="24"/>
          <w:shd w:val="clear" w:color="auto" w:fill="FFFFFF"/>
        </w:rPr>
        <w:t>）</w:t>
      </w:r>
    </w:p>
    <w:p w14:paraId="23AF7BEA" w14:textId="77777777" w:rsidR="00CD2968" w:rsidRPr="00E62302" w:rsidRDefault="002224D7" w:rsidP="00DA672E">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试剂均</w:t>
      </w:r>
      <w:r w:rsidR="00AB47DE" w:rsidRPr="00E62302">
        <w:rPr>
          <w:rFonts w:ascii="宋体" w:eastAsia="宋体" w:hAnsi="宋体" w:cs="Arial" w:hint="eastAsia"/>
          <w:color w:val="333333"/>
          <w:sz w:val="24"/>
          <w:szCs w:val="24"/>
          <w:shd w:val="clear" w:color="auto" w:fill="FFFFFF"/>
        </w:rPr>
        <w:t>加好后摇匀，在超净台下用泵加入小培养基中，并放置吹干。在吹干的</w:t>
      </w:r>
      <w:r w:rsidR="00AB47DE" w:rsidRPr="00146672">
        <w:rPr>
          <w:rFonts w:ascii="Times New Roman" w:eastAsia="宋体" w:hAnsi="Times New Roman" w:cs="Arial" w:hint="eastAsia"/>
          <w:color w:val="333333"/>
          <w:sz w:val="24"/>
          <w:szCs w:val="24"/>
          <w:shd w:val="clear" w:color="auto" w:fill="FFFFFF"/>
        </w:rPr>
        <w:t>NGM</w:t>
      </w:r>
      <w:r w:rsidR="00AB47DE" w:rsidRPr="00E62302">
        <w:rPr>
          <w:rFonts w:ascii="宋体" w:eastAsia="宋体" w:hAnsi="宋体" w:cs="Arial" w:hint="eastAsia"/>
          <w:color w:val="333333"/>
          <w:sz w:val="24"/>
          <w:szCs w:val="24"/>
          <w:shd w:val="clear" w:color="auto" w:fill="FFFFFF"/>
        </w:rPr>
        <w:t>上滴加摇好的</w:t>
      </w:r>
      <w:r w:rsidR="00AB47DE" w:rsidRPr="00146672">
        <w:rPr>
          <w:rFonts w:ascii="Times New Roman" w:eastAsia="宋体" w:hAnsi="Times New Roman" w:cs="Arial" w:hint="eastAsia"/>
          <w:color w:val="333333"/>
          <w:sz w:val="24"/>
          <w:szCs w:val="24"/>
          <w:shd w:val="clear" w:color="auto" w:fill="FFFFFF"/>
        </w:rPr>
        <w:t>OP50</w:t>
      </w:r>
      <w:r w:rsidR="00AB47DE" w:rsidRPr="00E62302">
        <w:rPr>
          <w:rFonts w:ascii="宋体" w:eastAsia="宋体" w:hAnsi="宋体" w:cs="Arial" w:hint="eastAsia"/>
          <w:color w:val="333333"/>
          <w:sz w:val="24"/>
          <w:szCs w:val="24"/>
          <w:shd w:val="clear" w:color="auto" w:fill="FFFFFF"/>
        </w:rPr>
        <w:t>，再次吹干后便可使用，一次制作的培养基可以放置一星期。实验中必须保证线虫健康且有充足的食物，故需及时转板，尽量减少杂菌的污染（一般三天转一次），并及时查看培养基内是否有足够的食物，避免线虫处于饥饿状态下而不能表现出正常的反应，干扰实验结果的分析。</w:t>
      </w:r>
    </w:p>
    <w:p w14:paraId="1E31870B" w14:textId="77777777" w:rsidR="00CD2968" w:rsidRPr="000638DD" w:rsidRDefault="00670B37" w:rsidP="000638DD">
      <w:pPr>
        <w:pStyle w:val="3"/>
        <w:spacing w:before="156" w:after="156"/>
      </w:pPr>
      <w:bookmarkStart w:id="115" w:name="_Toc516556467"/>
      <w:r w:rsidRPr="00146672">
        <w:t>2</w:t>
      </w:r>
      <w:r w:rsidRPr="000638DD">
        <w:t>.</w:t>
      </w:r>
      <w:r w:rsidR="00CD2968" w:rsidRPr="00146672">
        <w:t>2</w:t>
      </w:r>
      <w:r w:rsidR="00CD2968" w:rsidRPr="000638DD">
        <w:rPr>
          <w:rFonts w:hint="eastAsia"/>
        </w:rPr>
        <w:t>.</w:t>
      </w:r>
      <w:r w:rsidR="00CD2968" w:rsidRPr="00146672">
        <w:t>2</w:t>
      </w:r>
      <w:r w:rsidR="00CD2968" w:rsidRPr="000638DD">
        <w:rPr>
          <w:rFonts w:hint="eastAsia"/>
        </w:rPr>
        <w:t>线虫同步化处理</w:t>
      </w:r>
      <w:bookmarkEnd w:id="115"/>
      <w:r w:rsidR="00CD2968" w:rsidRPr="000638DD">
        <w:t xml:space="preserve"> </w:t>
      </w:r>
    </w:p>
    <w:p w14:paraId="6D166BF6"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）选取含有较多已成年且腹中卵较多的线虫的培养基；</w:t>
      </w:r>
    </w:p>
    <w:p w14:paraId="1038BAB3"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2</w:t>
      </w:r>
      <w:r w:rsidRPr="00E62302">
        <w:rPr>
          <w:rFonts w:ascii="宋体" w:eastAsia="宋体" w:hAnsi="宋体" w:cs="Arial" w:hint="eastAsia"/>
          <w:color w:val="333333"/>
          <w:sz w:val="24"/>
          <w:szCs w:val="24"/>
          <w:shd w:val="clear" w:color="auto" w:fill="FFFFFF"/>
        </w:rPr>
        <w:t>）向培养基中加入</w:t>
      </w:r>
      <w:r w:rsidRPr="00146672">
        <w:rPr>
          <w:rFonts w:ascii="Times New Roman" w:eastAsia="宋体" w:hAnsi="Times New Roman" w:cs="Arial" w:hint="eastAsia"/>
          <w:color w:val="333333"/>
          <w:sz w:val="24"/>
          <w:szCs w:val="24"/>
          <w:shd w:val="clear" w:color="auto" w:fill="FFFFFF"/>
        </w:rPr>
        <w:t>2ml</w:t>
      </w:r>
      <w:r w:rsidRPr="00146672">
        <w:rPr>
          <w:rFonts w:ascii="Times New Roman" w:eastAsia="宋体" w:hAnsi="Times New Roman" w:cs="Arial"/>
          <w:color w:val="333333"/>
          <w:sz w:val="24"/>
          <w:szCs w:val="24"/>
          <w:shd w:val="clear" w:color="auto" w:fill="FFFFFF"/>
        </w:rPr>
        <w:t>M9</w:t>
      </w:r>
      <w:r w:rsidRPr="00E62302">
        <w:rPr>
          <w:rFonts w:ascii="宋体" w:eastAsia="宋体" w:hAnsi="宋体" w:cs="Arial" w:hint="eastAsia"/>
          <w:color w:val="333333"/>
          <w:sz w:val="24"/>
          <w:szCs w:val="24"/>
          <w:shd w:val="clear" w:color="auto" w:fill="FFFFFF"/>
        </w:rPr>
        <w:t>溶液冲洗，分装于两个</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w:t>
      </w:r>
      <w:r w:rsidRPr="00146672">
        <w:rPr>
          <w:rFonts w:ascii="Times New Roman" w:eastAsia="宋体" w:hAnsi="Times New Roman" w:cs="Arial" w:hint="eastAsia"/>
          <w:color w:val="333333"/>
          <w:sz w:val="24"/>
          <w:szCs w:val="24"/>
          <w:shd w:val="clear" w:color="auto" w:fill="FFFFFF"/>
        </w:rPr>
        <w:t>ml</w:t>
      </w:r>
      <w:r w:rsidRPr="00E62302">
        <w:rPr>
          <w:rFonts w:ascii="宋体" w:eastAsia="宋体" w:hAnsi="宋体" w:cs="Arial" w:hint="eastAsia"/>
          <w:color w:val="333333"/>
          <w:sz w:val="24"/>
          <w:szCs w:val="24"/>
          <w:shd w:val="clear" w:color="auto" w:fill="FFFFFF"/>
        </w:rPr>
        <w:t>离心管中；</w:t>
      </w:r>
    </w:p>
    <w:p w14:paraId="6B5F2217"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6</w:t>
      </w:r>
      <w:r w:rsidRPr="00146672">
        <w:rPr>
          <w:rFonts w:ascii="Times New Roman" w:eastAsia="宋体" w:hAnsi="Times New Roman" w:cs="Arial"/>
          <w:color w:val="333333"/>
          <w:sz w:val="24"/>
          <w:szCs w:val="24"/>
          <w:shd w:val="clear" w:color="auto" w:fill="FFFFFF"/>
        </w:rPr>
        <w:t>50</w:t>
      </w: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g</w:t>
      </w:r>
      <w:r w:rsidRPr="00E62302">
        <w:rPr>
          <w:rFonts w:ascii="宋体" w:eastAsia="宋体" w:hAnsi="宋体" w:cs="Arial" w:hint="eastAsia"/>
          <w:color w:val="333333"/>
          <w:sz w:val="24"/>
          <w:szCs w:val="24"/>
          <w:shd w:val="clear" w:color="auto" w:fill="FFFFFF"/>
        </w:rPr>
        <w:t>离心两分钟，小心去掉上清；</w:t>
      </w:r>
    </w:p>
    <w:p w14:paraId="3BABCDFB"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4</w:t>
      </w:r>
      <w:r w:rsidRPr="00E62302">
        <w:rPr>
          <w:rFonts w:ascii="宋体" w:eastAsia="宋体" w:hAnsi="宋体" w:cs="Arial" w:hint="eastAsia"/>
          <w:color w:val="333333"/>
          <w:sz w:val="24"/>
          <w:szCs w:val="24"/>
          <w:shd w:val="clear" w:color="auto" w:fill="FFFFFF"/>
        </w:rPr>
        <w:t>）向两离心管中依次加入</w:t>
      </w:r>
      <w:r w:rsidRPr="00146672">
        <w:rPr>
          <w:rFonts w:ascii="Times New Roman" w:eastAsia="宋体" w:hAnsi="Times New Roman" w:cs="Arial"/>
          <w:color w:val="333333"/>
          <w:sz w:val="24"/>
          <w:szCs w:val="24"/>
          <w:shd w:val="clear" w:color="auto" w:fill="FFFFFF"/>
        </w:rPr>
        <w:t>500ulM9</w:t>
      </w: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00</w:t>
      </w:r>
      <w:r w:rsidRPr="00146672">
        <w:rPr>
          <w:rFonts w:ascii="Times New Roman" w:eastAsia="宋体" w:hAnsi="Times New Roman" w:cs="Arial" w:hint="eastAsia"/>
          <w:color w:val="333333"/>
          <w:sz w:val="24"/>
          <w:szCs w:val="24"/>
          <w:shd w:val="clear" w:color="auto" w:fill="FFFFFF"/>
        </w:rPr>
        <w:t>ul</w:t>
      </w:r>
      <w:r w:rsidRPr="00146672">
        <w:rPr>
          <w:rFonts w:ascii="Times New Roman" w:eastAsia="宋体" w:hAnsi="Times New Roman" w:cs="Arial"/>
          <w:color w:val="333333"/>
          <w:sz w:val="24"/>
          <w:szCs w:val="24"/>
          <w:shd w:val="clear" w:color="auto" w:fill="FFFFFF"/>
        </w:rPr>
        <w:t>NaCLO</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50ulNaOH</w:t>
      </w:r>
      <w:r w:rsidRPr="00E62302">
        <w:rPr>
          <w:rFonts w:ascii="宋体" w:eastAsia="宋体" w:hAnsi="宋体" w:cs="Arial" w:hint="eastAsia"/>
          <w:color w:val="333333"/>
          <w:sz w:val="24"/>
          <w:szCs w:val="24"/>
          <w:shd w:val="clear" w:color="auto" w:fill="FFFFFF"/>
        </w:rPr>
        <w:t>，静置</w:t>
      </w:r>
      <w:r w:rsidRPr="00146672">
        <w:rPr>
          <w:rFonts w:ascii="Times New Roman" w:eastAsia="宋体" w:hAnsi="Times New Roman" w:cs="Arial" w:hint="eastAsia"/>
          <w:color w:val="333333"/>
          <w:sz w:val="24"/>
          <w:szCs w:val="24"/>
          <w:shd w:val="clear" w:color="auto" w:fill="FFFFFF"/>
        </w:rPr>
        <w:t>7min</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观察虫体开始裂解即可；</w:t>
      </w:r>
    </w:p>
    <w:p w14:paraId="4909F950"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5</w:t>
      </w: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2000</w:t>
      </w:r>
      <w:r w:rsidRPr="00146672">
        <w:rPr>
          <w:rFonts w:ascii="Times New Roman" w:eastAsia="宋体" w:hAnsi="Times New Roman" w:cs="Arial" w:hint="eastAsia"/>
          <w:color w:val="333333"/>
          <w:sz w:val="24"/>
          <w:szCs w:val="24"/>
          <w:shd w:val="clear" w:color="auto" w:fill="FFFFFF"/>
        </w:rPr>
        <w:t>rpm</w:t>
      </w:r>
      <w:r w:rsidRPr="00E62302">
        <w:rPr>
          <w:rFonts w:ascii="宋体" w:eastAsia="宋体" w:hAnsi="宋体" w:cs="Arial" w:hint="eastAsia"/>
          <w:color w:val="333333"/>
          <w:sz w:val="24"/>
          <w:szCs w:val="24"/>
          <w:shd w:val="clear" w:color="auto" w:fill="FFFFFF"/>
        </w:rPr>
        <w:t>离心</w:t>
      </w:r>
      <w:r w:rsidRPr="00146672">
        <w:rPr>
          <w:rFonts w:ascii="Times New Roman" w:eastAsia="宋体" w:hAnsi="Times New Roman" w:cs="Arial" w:hint="eastAsia"/>
          <w:color w:val="333333"/>
          <w:sz w:val="24"/>
          <w:szCs w:val="24"/>
          <w:shd w:val="clear" w:color="auto" w:fill="FFFFFF"/>
        </w:rPr>
        <w:t>3</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s</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小心弃上清；</w:t>
      </w:r>
    </w:p>
    <w:p w14:paraId="1EAE57D1"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6</w:t>
      </w:r>
      <w:r w:rsidRPr="00E62302">
        <w:rPr>
          <w:rFonts w:ascii="宋体" w:eastAsia="宋体" w:hAnsi="宋体" w:cs="Arial" w:hint="eastAsia"/>
          <w:color w:val="333333"/>
          <w:sz w:val="24"/>
          <w:szCs w:val="24"/>
          <w:shd w:val="clear" w:color="auto" w:fill="FFFFFF"/>
        </w:rPr>
        <w:t>）加入</w:t>
      </w:r>
      <w:r w:rsidRPr="00146672">
        <w:rPr>
          <w:rFonts w:ascii="Times New Roman" w:eastAsia="宋体" w:hAnsi="Times New Roman" w:cs="Arial"/>
          <w:color w:val="333333"/>
          <w:sz w:val="24"/>
          <w:szCs w:val="24"/>
          <w:shd w:val="clear" w:color="auto" w:fill="FFFFFF"/>
        </w:rPr>
        <w:t>1</w:t>
      </w:r>
      <w:r w:rsidRPr="00146672">
        <w:rPr>
          <w:rFonts w:ascii="Times New Roman" w:eastAsia="宋体" w:hAnsi="Times New Roman" w:cs="Arial" w:hint="eastAsia"/>
          <w:color w:val="333333"/>
          <w:sz w:val="24"/>
          <w:szCs w:val="24"/>
          <w:shd w:val="clear" w:color="auto" w:fill="FFFFFF"/>
        </w:rPr>
        <w:t>ml</w:t>
      </w:r>
      <w:r w:rsidRPr="00146672">
        <w:rPr>
          <w:rFonts w:ascii="Times New Roman" w:eastAsia="宋体" w:hAnsi="Times New Roman" w:cs="Arial"/>
          <w:color w:val="333333"/>
          <w:sz w:val="24"/>
          <w:szCs w:val="24"/>
          <w:shd w:val="clear" w:color="auto" w:fill="FFFFFF"/>
        </w:rPr>
        <w:t>M9</w:t>
      </w:r>
      <w:r w:rsidRPr="00E62302">
        <w:rPr>
          <w:rFonts w:ascii="宋体" w:eastAsia="宋体" w:hAnsi="宋体" w:cs="Arial" w:hint="eastAsia"/>
          <w:color w:val="333333"/>
          <w:sz w:val="24"/>
          <w:szCs w:val="24"/>
          <w:shd w:val="clear" w:color="auto" w:fill="FFFFFF"/>
        </w:rPr>
        <w:t>清洗，</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200</w:t>
      </w:r>
      <w:r w:rsidRPr="00146672">
        <w:rPr>
          <w:rFonts w:ascii="Times New Roman" w:eastAsia="宋体" w:hAnsi="Times New Roman" w:cs="Arial" w:hint="eastAsia"/>
          <w:color w:val="333333"/>
          <w:sz w:val="24"/>
          <w:szCs w:val="24"/>
          <w:shd w:val="clear" w:color="auto" w:fill="FFFFFF"/>
        </w:rPr>
        <w:t>rpm</w:t>
      </w:r>
      <w:r w:rsidRPr="00E62302">
        <w:rPr>
          <w:rFonts w:ascii="宋体" w:eastAsia="宋体" w:hAnsi="宋体" w:cs="Arial" w:hint="eastAsia"/>
          <w:color w:val="333333"/>
          <w:sz w:val="24"/>
          <w:szCs w:val="24"/>
          <w:shd w:val="clear" w:color="auto" w:fill="FFFFFF"/>
        </w:rPr>
        <w:t>离心</w:t>
      </w:r>
      <w:r w:rsidRPr="00146672">
        <w:rPr>
          <w:rFonts w:ascii="Times New Roman" w:eastAsia="宋体" w:hAnsi="Times New Roman" w:cs="Arial" w:hint="eastAsia"/>
          <w:color w:val="333333"/>
          <w:sz w:val="24"/>
          <w:szCs w:val="24"/>
          <w:shd w:val="clear" w:color="auto" w:fill="FFFFFF"/>
        </w:rPr>
        <w:t>3</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s</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小心弃上清，重复清洗一次，弃上清留</w:t>
      </w:r>
      <w:r w:rsidRPr="00146672">
        <w:rPr>
          <w:rFonts w:ascii="Times New Roman" w:eastAsia="宋体" w:hAnsi="Times New Roman" w:cs="Arial" w:hint="eastAsia"/>
          <w:color w:val="333333"/>
          <w:sz w:val="24"/>
          <w:szCs w:val="24"/>
          <w:shd w:val="clear" w:color="auto" w:fill="FFFFFF"/>
        </w:rPr>
        <w:t>5</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ul</w:t>
      </w:r>
      <w:r w:rsidRPr="00E62302">
        <w:rPr>
          <w:rFonts w:ascii="宋体" w:eastAsia="宋体" w:hAnsi="宋体" w:cs="Arial" w:hint="eastAsia"/>
          <w:color w:val="333333"/>
          <w:sz w:val="24"/>
          <w:szCs w:val="24"/>
          <w:shd w:val="clear" w:color="auto" w:fill="FFFFFF"/>
        </w:rPr>
        <w:t>混匀滴于新的培养基边缘；</w:t>
      </w:r>
    </w:p>
    <w:p w14:paraId="216BBA07" w14:textId="77777777" w:rsidR="00CD2968" w:rsidRPr="00E62302" w:rsidRDefault="00CD2968" w:rsidP="00DA672E">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7</w:t>
      </w:r>
      <w:r w:rsidRPr="00E62302">
        <w:rPr>
          <w:rFonts w:ascii="宋体" w:eastAsia="宋体" w:hAnsi="宋体" w:cs="Arial" w:hint="eastAsia"/>
          <w:color w:val="333333"/>
          <w:sz w:val="24"/>
          <w:szCs w:val="24"/>
          <w:shd w:val="clear" w:color="auto" w:fill="FFFFFF"/>
        </w:rPr>
        <w:t>）第二天待虫子爬出后将滴液体的区域切掉基本可保持不染菌；</w:t>
      </w:r>
    </w:p>
    <w:p w14:paraId="3CCC74DC" w14:textId="77777777" w:rsidR="00072869" w:rsidRPr="000638DD" w:rsidRDefault="00670B37" w:rsidP="000638DD">
      <w:pPr>
        <w:pStyle w:val="3"/>
        <w:spacing w:before="156" w:after="156"/>
      </w:pPr>
      <w:bookmarkStart w:id="116" w:name="_Toc516556468"/>
      <w:r w:rsidRPr="00146672">
        <w:t>2</w:t>
      </w:r>
      <w:r w:rsidRPr="000638DD">
        <w:t>.</w:t>
      </w:r>
      <w:r w:rsidR="00C97613" w:rsidRPr="00146672">
        <w:rPr>
          <w:rFonts w:hint="eastAsia"/>
        </w:rPr>
        <w:t>2</w:t>
      </w:r>
      <w:r w:rsidR="00C97613" w:rsidRPr="000638DD">
        <w:t>.</w:t>
      </w:r>
      <w:r w:rsidR="00CD2968" w:rsidRPr="00146672">
        <w:t>3</w:t>
      </w:r>
      <w:r w:rsidR="00C97613" w:rsidRPr="000638DD">
        <w:rPr>
          <w:rFonts w:hint="eastAsia"/>
        </w:rPr>
        <w:t>配制</w:t>
      </w:r>
      <w:r w:rsidR="00543D05" w:rsidRPr="000638DD">
        <w:rPr>
          <w:rFonts w:hint="eastAsia"/>
        </w:rPr>
        <w:t>实验</w:t>
      </w:r>
      <w:r w:rsidR="00C97613" w:rsidRPr="000638DD">
        <w:rPr>
          <w:rFonts w:hint="eastAsia"/>
        </w:rPr>
        <w:t>用的胶板</w:t>
      </w:r>
      <w:bookmarkEnd w:id="116"/>
    </w:p>
    <w:p w14:paraId="0AABFF5B" w14:textId="77777777" w:rsidR="00C97613" w:rsidRPr="00E62302" w:rsidRDefault="000327D0" w:rsidP="00E62302">
      <w:pPr>
        <w:spacing w:line="44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实验</w:t>
      </w:r>
      <w:r w:rsidR="00C97613" w:rsidRPr="00E62302">
        <w:rPr>
          <w:rFonts w:ascii="宋体" w:eastAsia="宋体" w:hAnsi="宋体" w:cs="Arial" w:hint="eastAsia"/>
          <w:color w:val="333333"/>
          <w:sz w:val="24"/>
          <w:szCs w:val="24"/>
          <w:shd w:val="clear" w:color="auto" w:fill="FFFFFF"/>
        </w:rPr>
        <w:t>中使用的是</w:t>
      </w:r>
      <w:r w:rsidR="00C97613" w:rsidRPr="00146672">
        <w:rPr>
          <w:rFonts w:ascii="Times New Roman" w:eastAsia="宋体" w:hAnsi="Times New Roman" w:cs="Arial" w:hint="eastAsia"/>
          <w:color w:val="333333"/>
          <w:sz w:val="24"/>
          <w:szCs w:val="24"/>
          <w:shd w:val="clear" w:color="auto" w:fill="FFFFFF"/>
        </w:rPr>
        <w:t>2</w:t>
      </w:r>
      <w:r w:rsidR="00C97613" w:rsidRPr="00146672">
        <w:rPr>
          <w:rFonts w:ascii="Times New Roman" w:eastAsia="宋体" w:hAnsi="Times New Roman" w:cs="Arial"/>
          <w:color w:val="333333"/>
          <w:sz w:val="24"/>
          <w:szCs w:val="24"/>
          <w:shd w:val="clear" w:color="auto" w:fill="FFFFFF"/>
        </w:rPr>
        <w:t>2</w:t>
      </w:r>
      <w:r w:rsidR="00C97613" w:rsidRPr="00146672">
        <w:rPr>
          <w:rFonts w:ascii="Times New Roman" w:eastAsia="宋体" w:hAnsi="Times New Roman" w:cs="Arial" w:hint="eastAsia"/>
          <w:color w:val="333333"/>
          <w:sz w:val="24"/>
          <w:szCs w:val="24"/>
          <w:shd w:val="clear" w:color="auto" w:fill="FFFFFF"/>
        </w:rPr>
        <w:t>cm</w:t>
      </w:r>
      <w:r w:rsidR="00C97613" w:rsidRPr="00E62302">
        <w:rPr>
          <w:rFonts w:ascii="宋体" w:eastAsia="宋体" w:hAnsi="宋体" w:cs="Arial"/>
          <w:color w:val="333333"/>
          <w:sz w:val="24"/>
          <w:szCs w:val="24"/>
          <w:shd w:val="clear" w:color="auto" w:fill="FFFFFF"/>
        </w:rPr>
        <w:t>*</w:t>
      </w:r>
      <w:r w:rsidR="00C97613" w:rsidRPr="00146672">
        <w:rPr>
          <w:rFonts w:ascii="Times New Roman" w:eastAsia="宋体" w:hAnsi="Times New Roman" w:cs="Arial"/>
          <w:color w:val="333333"/>
          <w:sz w:val="24"/>
          <w:szCs w:val="24"/>
          <w:shd w:val="clear" w:color="auto" w:fill="FFFFFF"/>
        </w:rPr>
        <w:t>22cm</w:t>
      </w:r>
      <w:r w:rsidR="00C97613" w:rsidRPr="00E62302">
        <w:rPr>
          <w:rFonts w:ascii="宋体" w:eastAsia="宋体" w:hAnsi="宋体" w:cs="Arial" w:hint="eastAsia"/>
          <w:color w:val="333333"/>
          <w:sz w:val="24"/>
          <w:szCs w:val="24"/>
          <w:shd w:val="clear" w:color="auto" w:fill="FFFFFF"/>
        </w:rPr>
        <w:t>的正方形胶板，每个板子需要</w:t>
      </w:r>
      <w:r w:rsidR="00C97613" w:rsidRPr="00146672">
        <w:rPr>
          <w:rFonts w:ascii="Times New Roman" w:eastAsia="宋体" w:hAnsi="Times New Roman" w:cs="Arial" w:hint="eastAsia"/>
          <w:color w:val="333333"/>
          <w:sz w:val="24"/>
          <w:szCs w:val="24"/>
          <w:shd w:val="clear" w:color="auto" w:fill="FFFFFF"/>
        </w:rPr>
        <w:t>2</w:t>
      </w:r>
      <w:r w:rsidR="00C97613" w:rsidRPr="00146672">
        <w:rPr>
          <w:rFonts w:ascii="Times New Roman" w:eastAsia="宋体" w:hAnsi="Times New Roman" w:cs="Arial"/>
          <w:color w:val="333333"/>
          <w:sz w:val="24"/>
          <w:szCs w:val="24"/>
          <w:shd w:val="clear" w:color="auto" w:fill="FFFFFF"/>
        </w:rPr>
        <w:t>50</w:t>
      </w:r>
      <w:r w:rsidR="00C97613" w:rsidRPr="00146672">
        <w:rPr>
          <w:rFonts w:ascii="Times New Roman" w:eastAsia="宋体" w:hAnsi="Times New Roman" w:cs="Arial" w:hint="eastAsia"/>
          <w:color w:val="333333"/>
          <w:sz w:val="24"/>
          <w:szCs w:val="24"/>
          <w:shd w:val="clear" w:color="auto" w:fill="FFFFFF"/>
        </w:rPr>
        <w:t>ml</w:t>
      </w:r>
      <w:r w:rsidR="00C97613" w:rsidRPr="00146672">
        <w:rPr>
          <w:rFonts w:ascii="Times New Roman" w:eastAsia="宋体" w:hAnsi="Times New Roman" w:cs="Arial"/>
          <w:color w:val="333333"/>
          <w:sz w:val="24"/>
          <w:szCs w:val="24"/>
          <w:shd w:val="clear" w:color="auto" w:fill="FFFFFF"/>
        </w:rPr>
        <w:t>NGM</w:t>
      </w:r>
      <w:r w:rsidR="00C97613" w:rsidRPr="00E62302">
        <w:rPr>
          <w:rFonts w:ascii="宋体" w:eastAsia="宋体" w:hAnsi="宋体" w:cs="Arial" w:hint="eastAsia"/>
          <w:color w:val="333333"/>
          <w:sz w:val="24"/>
          <w:szCs w:val="24"/>
          <w:shd w:val="clear" w:color="auto" w:fill="FFFFFF"/>
        </w:rPr>
        <w:t>胶液，</w:t>
      </w:r>
      <w:r w:rsidR="00C97613" w:rsidRPr="00E62302">
        <w:rPr>
          <w:rFonts w:ascii="宋体" w:eastAsia="宋体" w:hAnsi="宋体" w:cs="Arial" w:hint="eastAsia"/>
          <w:color w:val="333333"/>
          <w:sz w:val="24"/>
          <w:szCs w:val="24"/>
          <w:shd w:val="clear" w:color="auto" w:fill="FFFFFF"/>
        </w:rPr>
        <w:lastRenderedPageBreak/>
        <w:t>为减少反光，在其中加入亚甲基蓝，具体配制方法如下：</w:t>
      </w:r>
    </w:p>
    <w:p w14:paraId="036FFAF6" w14:textId="77777777" w:rsidR="00C97613" w:rsidRPr="00DA672E" w:rsidRDefault="00DA672E" w:rsidP="00DA672E">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Pr>
          <w:rFonts w:ascii="宋体" w:eastAsia="宋体" w:hAnsi="宋体" w:cs="Arial" w:hint="eastAsia"/>
          <w:color w:val="333333"/>
          <w:sz w:val="24"/>
          <w:szCs w:val="24"/>
          <w:shd w:val="clear" w:color="auto" w:fill="FFFFFF"/>
        </w:rPr>
        <w:t>）</w:t>
      </w:r>
      <w:r w:rsidR="00C97613" w:rsidRPr="00DA672E">
        <w:rPr>
          <w:rFonts w:ascii="宋体" w:eastAsia="宋体" w:hAnsi="宋体" w:cs="Arial" w:hint="eastAsia"/>
          <w:color w:val="333333"/>
          <w:sz w:val="24"/>
          <w:szCs w:val="24"/>
          <w:shd w:val="clear" w:color="auto" w:fill="FFFFFF"/>
        </w:rPr>
        <w:t>制取</w:t>
      </w:r>
      <w:r w:rsidR="00C97613" w:rsidRPr="00146672">
        <w:rPr>
          <w:rFonts w:ascii="Times New Roman" w:eastAsia="宋体" w:hAnsi="Times New Roman" w:cs="Arial" w:hint="eastAsia"/>
          <w:color w:val="333333"/>
          <w:sz w:val="24"/>
          <w:szCs w:val="24"/>
          <w:shd w:val="clear" w:color="auto" w:fill="FFFFFF"/>
        </w:rPr>
        <w:t>1ml</w:t>
      </w:r>
      <w:r w:rsidR="00C97613" w:rsidRPr="00146672">
        <w:rPr>
          <w:rFonts w:ascii="Times New Roman" w:eastAsia="宋体" w:hAnsi="Times New Roman" w:cs="Arial"/>
          <w:color w:val="333333"/>
          <w:sz w:val="24"/>
          <w:szCs w:val="24"/>
          <w:shd w:val="clear" w:color="auto" w:fill="FFFFFF"/>
        </w:rPr>
        <w:t>NGM</w:t>
      </w:r>
      <w:r w:rsidR="00C97613" w:rsidRPr="00DA672E">
        <w:rPr>
          <w:rFonts w:ascii="宋体" w:eastAsia="宋体" w:hAnsi="宋体" w:cs="Arial"/>
          <w:color w:val="333333"/>
          <w:sz w:val="24"/>
          <w:szCs w:val="24"/>
          <w:shd w:val="clear" w:color="auto" w:fill="FFFFFF"/>
        </w:rPr>
        <w:t>,</w:t>
      </w:r>
      <w:r w:rsidR="00C97613" w:rsidRPr="00DA672E">
        <w:rPr>
          <w:rFonts w:ascii="宋体" w:eastAsia="宋体" w:hAnsi="宋体" w:cs="Arial" w:hint="eastAsia"/>
          <w:color w:val="333333"/>
          <w:sz w:val="24"/>
          <w:szCs w:val="24"/>
          <w:shd w:val="clear" w:color="auto" w:fill="FFFFFF"/>
        </w:rPr>
        <w:t>稍冷后分装入</w:t>
      </w:r>
      <w:r w:rsidR="00C97613" w:rsidRPr="00146672">
        <w:rPr>
          <w:rFonts w:ascii="Times New Roman" w:eastAsia="宋体" w:hAnsi="Times New Roman" w:cs="Arial" w:hint="eastAsia"/>
          <w:color w:val="333333"/>
          <w:sz w:val="24"/>
          <w:szCs w:val="24"/>
          <w:shd w:val="clear" w:color="auto" w:fill="FFFFFF"/>
        </w:rPr>
        <w:t>5</w:t>
      </w:r>
      <w:r w:rsidR="00C97613" w:rsidRPr="00146672">
        <w:rPr>
          <w:rFonts w:ascii="Times New Roman" w:eastAsia="宋体" w:hAnsi="Times New Roman" w:cs="Arial"/>
          <w:color w:val="333333"/>
          <w:sz w:val="24"/>
          <w:szCs w:val="24"/>
          <w:shd w:val="clear" w:color="auto" w:fill="FFFFFF"/>
        </w:rPr>
        <w:t>00</w:t>
      </w:r>
      <w:r w:rsidR="00C97613" w:rsidRPr="00146672">
        <w:rPr>
          <w:rFonts w:ascii="Times New Roman" w:eastAsia="宋体" w:hAnsi="Times New Roman" w:cs="Arial" w:hint="eastAsia"/>
          <w:color w:val="333333"/>
          <w:sz w:val="24"/>
          <w:szCs w:val="24"/>
          <w:shd w:val="clear" w:color="auto" w:fill="FFFFFF"/>
        </w:rPr>
        <w:t>ml</w:t>
      </w:r>
      <w:r w:rsidR="00C97613" w:rsidRPr="00DA672E">
        <w:rPr>
          <w:rFonts w:ascii="宋体" w:eastAsia="宋体" w:hAnsi="宋体" w:cs="Arial" w:hint="eastAsia"/>
          <w:color w:val="333333"/>
          <w:sz w:val="24"/>
          <w:szCs w:val="24"/>
          <w:shd w:val="clear" w:color="auto" w:fill="FFFFFF"/>
        </w:rPr>
        <w:t>小锥形瓶中，每瓶</w:t>
      </w:r>
      <w:r w:rsidR="00C97613" w:rsidRPr="00146672">
        <w:rPr>
          <w:rFonts w:ascii="Times New Roman" w:eastAsia="宋体" w:hAnsi="Times New Roman" w:cs="Arial" w:hint="eastAsia"/>
          <w:color w:val="333333"/>
          <w:sz w:val="24"/>
          <w:szCs w:val="24"/>
          <w:shd w:val="clear" w:color="auto" w:fill="FFFFFF"/>
        </w:rPr>
        <w:t>2</w:t>
      </w:r>
      <w:r w:rsidR="00C97613" w:rsidRPr="00146672">
        <w:rPr>
          <w:rFonts w:ascii="Times New Roman" w:eastAsia="宋体" w:hAnsi="Times New Roman" w:cs="Arial"/>
          <w:color w:val="333333"/>
          <w:sz w:val="24"/>
          <w:szCs w:val="24"/>
          <w:shd w:val="clear" w:color="auto" w:fill="FFFFFF"/>
        </w:rPr>
        <w:t>50</w:t>
      </w:r>
      <w:r w:rsidR="00C97613" w:rsidRPr="00146672">
        <w:rPr>
          <w:rFonts w:ascii="Times New Roman" w:eastAsia="宋体" w:hAnsi="Times New Roman" w:cs="Arial" w:hint="eastAsia"/>
          <w:color w:val="333333"/>
          <w:sz w:val="24"/>
          <w:szCs w:val="24"/>
          <w:shd w:val="clear" w:color="auto" w:fill="FFFFFF"/>
        </w:rPr>
        <w:t>ml</w:t>
      </w:r>
      <w:r w:rsidR="00C97613" w:rsidRPr="00DA672E">
        <w:rPr>
          <w:rFonts w:ascii="宋体" w:eastAsia="宋体" w:hAnsi="宋体" w:cs="Arial"/>
          <w:color w:val="333333"/>
          <w:sz w:val="24"/>
          <w:szCs w:val="24"/>
          <w:shd w:val="clear" w:color="auto" w:fill="FFFFFF"/>
        </w:rPr>
        <w:t>;</w:t>
      </w:r>
    </w:p>
    <w:p w14:paraId="79FB6BFB" w14:textId="77777777" w:rsidR="00C97613" w:rsidRPr="000327D0" w:rsidRDefault="000327D0"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2</w:t>
      </w:r>
      <w:r>
        <w:rPr>
          <w:rFonts w:ascii="宋体" w:eastAsia="宋体" w:hAnsi="宋体" w:cs="Arial" w:hint="eastAsia"/>
          <w:color w:val="333333"/>
          <w:sz w:val="24"/>
          <w:szCs w:val="24"/>
          <w:shd w:val="clear" w:color="auto" w:fill="FFFFFF"/>
        </w:rPr>
        <w:t>）</w:t>
      </w:r>
      <w:r w:rsidR="00C97613" w:rsidRPr="000327D0">
        <w:rPr>
          <w:rFonts w:ascii="宋体" w:eastAsia="宋体" w:hAnsi="宋体" w:cs="Arial" w:hint="eastAsia"/>
          <w:color w:val="333333"/>
          <w:sz w:val="24"/>
          <w:szCs w:val="24"/>
          <w:shd w:val="clear" w:color="auto" w:fill="FFFFFF"/>
        </w:rPr>
        <w:t>小锥形瓶上盖玻璃片，微波炉加热</w:t>
      </w:r>
      <w:r w:rsidR="00C97613" w:rsidRPr="00146672">
        <w:rPr>
          <w:rFonts w:ascii="Times New Roman" w:eastAsia="宋体" w:hAnsi="Times New Roman" w:cs="Arial" w:hint="eastAsia"/>
          <w:color w:val="333333"/>
          <w:sz w:val="24"/>
          <w:szCs w:val="24"/>
          <w:shd w:val="clear" w:color="auto" w:fill="FFFFFF"/>
        </w:rPr>
        <w:t>2min</w:t>
      </w:r>
      <w:r w:rsidR="00C97613" w:rsidRPr="000327D0">
        <w:rPr>
          <w:rFonts w:ascii="宋体" w:eastAsia="宋体" w:hAnsi="宋体" w:cs="Arial" w:hint="eastAsia"/>
          <w:color w:val="333333"/>
          <w:sz w:val="24"/>
          <w:szCs w:val="24"/>
          <w:shd w:val="clear" w:color="auto" w:fill="FFFFFF"/>
        </w:rPr>
        <w:t>至基本无气泡后稍冷；</w:t>
      </w:r>
    </w:p>
    <w:p w14:paraId="3D6A7A5D" w14:textId="77777777" w:rsidR="00C97613" w:rsidRPr="000327D0" w:rsidRDefault="000327D0"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3</w:t>
      </w:r>
      <w:r>
        <w:rPr>
          <w:rFonts w:ascii="宋体" w:eastAsia="宋体" w:hAnsi="宋体" w:cs="Arial" w:hint="eastAsia"/>
          <w:color w:val="333333"/>
          <w:sz w:val="24"/>
          <w:szCs w:val="24"/>
          <w:shd w:val="clear" w:color="auto" w:fill="FFFFFF"/>
        </w:rPr>
        <w:t>）</w:t>
      </w:r>
      <w:r w:rsidR="00C97613" w:rsidRPr="000327D0">
        <w:rPr>
          <w:rFonts w:ascii="宋体" w:eastAsia="宋体" w:hAnsi="宋体" w:cs="Arial" w:hint="eastAsia"/>
          <w:color w:val="333333"/>
          <w:sz w:val="24"/>
          <w:szCs w:val="24"/>
          <w:shd w:val="clear" w:color="auto" w:fill="FFFFFF"/>
        </w:rPr>
        <w:t>每瓶液状</w:t>
      </w:r>
      <w:r w:rsidR="00C97613" w:rsidRPr="00146672">
        <w:rPr>
          <w:rFonts w:ascii="Times New Roman" w:eastAsia="宋体" w:hAnsi="Times New Roman" w:cs="Arial" w:hint="eastAsia"/>
          <w:color w:val="333333"/>
          <w:sz w:val="24"/>
          <w:szCs w:val="24"/>
          <w:shd w:val="clear" w:color="auto" w:fill="FFFFFF"/>
        </w:rPr>
        <w:t>NGM</w:t>
      </w:r>
      <w:r w:rsidR="00C97613" w:rsidRPr="000327D0">
        <w:rPr>
          <w:rFonts w:ascii="宋体" w:eastAsia="宋体" w:hAnsi="宋体" w:cs="Arial" w:hint="eastAsia"/>
          <w:color w:val="333333"/>
          <w:sz w:val="24"/>
          <w:szCs w:val="24"/>
          <w:shd w:val="clear" w:color="auto" w:fill="FFFFFF"/>
        </w:rPr>
        <w:t>中加入</w:t>
      </w:r>
      <w:r w:rsidR="00C97613" w:rsidRPr="00146672">
        <w:rPr>
          <w:rFonts w:ascii="Times New Roman" w:eastAsia="宋体" w:hAnsi="Times New Roman" w:cs="Arial" w:hint="eastAsia"/>
          <w:color w:val="333333"/>
          <w:sz w:val="24"/>
          <w:szCs w:val="24"/>
          <w:shd w:val="clear" w:color="auto" w:fill="FFFFFF"/>
        </w:rPr>
        <w:t>5</w:t>
      </w:r>
      <w:r w:rsidR="00C97613" w:rsidRPr="00146672">
        <w:rPr>
          <w:rFonts w:ascii="Times New Roman" w:eastAsia="宋体" w:hAnsi="Times New Roman" w:cs="Arial"/>
          <w:color w:val="333333"/>
          <w:sz w:val="24"/>
          <w:szCs w:val="24"/>
          <w:shd w:val="clear" w:color="auto" w:fill="FFFFFF"/>
        </w:rPr>
        <w:t>00</w:t>
      </w:r>
      <w:r w:rsidR="00C97613" w:rsidRPr="00146672">
        <w:rPr>
          <w:rFonts w:ascii="Times New Roman" w:eastAsia="宋体" w:hAnsi="Times New Roman" w:cs="Arial" w:hint="eastAsia"/>
          <w:color w:val="333333"/>
          <w:sz w:val="24"/>
          <w:szCs w:val="24"/>
          <w:shd w:val="clear" w:color="auto" w:fill="FFFFFF"/>
        </w:rPr>
        <w:t>ul</w:t>
      </w:r>
      <w:r w:rsidR="00C97613" w:rsidRPr="000327D0">
        <w:rPr>
          <w:rFonts w:ascii="宋体" w:eastAsia="宋体" w:hAnsi="宋体" w:cs="Arial" w:hint="eastAsia"/>
          <w:color w:val="333333"/>
          <w:sz w:val="24"/>
          <w:szCs w:val="24"/>
          <w:shd w:val="clear" w:color="auto" w:fill="FFFFFF"/>
        </w:rPr>
        <w:t>亚甲基蓝至液状物变为蓝色</w:t>
      </w:r>
      <w:r w:rsidR="003A41C3" w:rsidRPr="000327D0">
        <w:rPr>
          <w:rFonts w:ascii="宋体" w:eastAsia="宋体" w:hAnsi="宋体" w:cs="Arial" w:hint="eastAsia"/>
          <w:color w:val="333333"/>
          <w:sz w:val="24"/>
          <w:szCs w:val="24"/>
          <w:shd w:val="clear" w:color="auto" w:fill="FFFFFF"/>
        </w:rPr>
        <w:t>（亚甲基蓝对生物无毒，不会影响线虫的正常爬行）；</w:t>
      </w:r>
    </w:p>
    <w:p w14:paraId="38E51721" w14:textId="77777777" w:rsidR="003A41C3" w:rsidRPr="000327D0" w:rsidRDefault="000327D0"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4</w:t>
      </w:r>
      <w:r>
        <w:rPr>
          <w:rFonts w:ascii="宋体" w:eastAsia="宋体" w:hAnsi="宋体" w:cs="Arial" w:hint="eastAsia"/>
          <w:color w:val="333333"/>
          <w:sz w:val="24"/>
          <w:szCs w:val="24"/>
          <w:shd w:val="clear" w:color="auto" w:fill="FFFFFF"/>
        </w:rPr>
        <w:t>）</w:t>
      </w:r>
      <w:r w:rsidR="003A41C3" w:rsidRPr="000327D0">
        <w:rPr>
          <w:rFonts w:ascii="宋体" w:eastAsia="宋体" w:hAnsi="宋体" w:cs="Arial" w:hint="eastAsia"/>
          <w:color w:val="333333"/>
          <w:sz w:val="24"/>
          <w:szCs w:val="24"/>
          <w:shd w:val="clear" w:color="auto" w:fill="FFFFFF"/>
        </w:rPr>
        <w:t>在</w:t>
      </w:r>
      <w:r w:rsidR="003A41C3" w:rsidRPr="00146672">
        <w:rPr>
          <w:rFonts w:ascii="Times New Roman" w:eastAsia="宋体" w:hAnsi="Times New Roman" w:cs="Arial" w:hint="eastAsia"/>
          <w:color w:val="333333"/>
          <w:sz w:val="24"/>
          <w:szCs w:val="24"/>
          <w:shd w:val="clear" w:color="auto" w:fill="FFFFFF"/>
        </w:rPr>
        <w:t>2</w:t>
      </w:r>
      <w:r w:rsidR="003A41C3" w:rsidRPr="00146672">
        <w:rPr>
          <w:rFonts w:ascii="Times New Roman" w:eastAsia="宋体" w:hAnsi="Times New Roman" w:cs="Arial"/>
          <w:color w:val="333333"/>
          <w:sz w:val="24"/>
          <w:szCs w:val="24"/>
          <w:shd w:val="clear" w:color="auto" w:fill="FFFFFF"/>
        </w:rPr>
        <w:t>2</w:t>
      </w:r>
      <w:r w:rsidR="003A41C3" w:rsidRPr="00146672">
        <w:rPr>
          <w:rFonts w:ascii="Times New Roman" w:eastAsia="宋体" w:hAnsi="Times New Roman" w:cs="Arial" w:hint="eastAsia"/>
          <w:color w:val="333333"/>
          <w:sz w:val="24"/>
          <w:szCs w:val="24"/>
          <w:shd w:val="clear" w:color="auto" w:fill="FFFFFF"/>
        </w:rPr>
        <w:t>cm</w:t>
      </w:r>
      <w:r w:rsidR="003A41C3" w:rsidRPr="000327D0">
        <w:rPr>
          <w:rFonts w:ascii="宋体" w:eastAsia="宋体" w:hAnsi="宋体" w:cs="Arial"/>
          <w:color w:val="333333"/>
          <w:sz w:val="24"/>
          <w:szCs w:val="24"/>
          <w:shd w:val="clear" w:color="auto" w:fill="FFFFFF"/>
        </w:rPr>
        <w:t>*</w:t>
      </w:r>
      <w:r w:rsidR="003A41C3" w:rsidRPr="00146672">
        <w:rPr>
          <w:rFonts w:ascii="Times New Roman" w:eastAsia="宋体" w:hAnsi="Times New Roman" w:cs="Arial"/>
          <w:color w:val="333333"/>
          <w:sz w:val="24"/>
          <w:szCs w:val="24"/>
          <w:shd w:val="clear" w:color="auto" w:fill="FFFFFF"/>
        </w:rPr>
        <w:t>22cm</w:t>
      </w:r>
      <w:r w:rsidR="003A41C3" w:rsidRPr="000327D0">
        <w:rPr>
          <w:rFonts w:ascii="宋体" w:eastAsia="宋体" w:hAnsi="宋体" w:cs="Arial" w:hint="eastAsia"/>
          <w:color w:val="333333"/>
          <w:sz w:val="24"/>
          <w:szCs w:val="24"/>
          <w:shd w:val="clear" w:color="auto" w:fill="FFFFFF"/>
        </w:rPr>
        <w:t>金属盘底面贴一层黑色吸光胶带，避免金属光泽干扰成像，待胶稍冷后倒入盘内，轻微晃动使液面平齐(若有杂质掉入，及时用移液枪吸出</w:t>
      </w:r>
      <w:r w:rsidR="003A41C3" w:rsidRPr="000327D0">
        <w:rPr>
          <w:rFonts w:ascii="宋体" w:eastAsia="宋体" w:hAnsi="宋体" w:cs="Arial"/>
          <w:color w:val="333333"/>
          <w:sz w:val="24"/>
          <w:szCs w:val="24"/>
          <w:shd w:val="clear" w:color="auto" w:fill="FFFFFF"/>
        </w:rPr>
        <w:t>)</w:t>
      </w:r>
      <w:r w:rsidR="003A41C3" w:rsidRPr="000327D0">
        <w:rPr>
          <w:rFonts w:ascii="宋体" w:eastAsia="宋体" w:hAnsi="宋体" w:cs="Arial" w:hint="eastAsia"/>
          <w:color w:val="333333"/>
          <w:sz w:val="24"/>
          <w:szCs w:val="24"/>
          <w:shd w:val="clear" w:color="auto" w:fill="FFFFFF"/>
        </w:rPr>
        <w:t>；</w:t>
      </w:r>
    </w:p>
    <w:p w14:paraId="47B5228E" w14:textId="77777777" w:rsidR="00CD2968" w:rsidRPr="000327D0" w:rsidRDefault="000327D0"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5</w:t>
      </w:r>
      <w:r>
        <w:rPr>
          <w:rFonts w:ascii="宋体" w:eastAsia="宋体" w:hAnsi="宋体" w:cs="Arial" w:hint="eastAsia"/>
          <w:color w:val="333333"/>
          <w:sz w:val="24"/>
          <w:szCs w:val="24"/>
          <w:shd w:val="clear" w:color="auto" w:fill="FFFFFF"/>
        </w:rPr>
        <w:t>）</w:t>
      </w:r>
      <w:r w:rsidR="003A41C3" w:rsidRPr="000327D0">
        <w:rPr>
          <w:rFonts w:ascii="宋体" w:eastAsia="宋体" w:hAnsi="宋体" w:cs="Arial" w:hint="eastAsia"/>
          <w:color w:val="333333"/>
          <w:sz w:val="24"/>
          <w:szCs w:val="24"/>
          <w:shd w:val="clear" w:color="auto" w:fill="FFFFFF"/>
        </w:rPr>
        <w:t>将盘子置于室内干净处自然晾</w:t>
      </w:r>
      <w:r w:rsidR="00766F67" w:rsidRPr="000327D0">
        <w:rPr>
          <w:rFonts w:ascii="宋体" w:eastAsia="宋体" w:hAnsi="宋体" w:cs="Arial" w:hint="eastAsia"/>
          <w:color w:val="333333"/>
          <w:sz w:val="24"/>
          <w:szCs w:val="24"/>
          <w:shd w:val="clear" w:color="auto" w:fill="FFFFFF"/>
        </w:rPr>
        <w:t>干，叠放于</w:t>
      </w:r>
      <w:r w:rsidR="00766F67" w:rsidRPr="00146672">
        <w:rPr>
          <w:rFonts w:ascii="Times New Roman" w:eastAsia="宋体" w:hAnsi="Times New Roman" w:cs="Arial" w:hint="eastAsia"/>
          <w:color w:val="333333"/>
          <w:sz w:val="24"/>
          <w:szCs w:val="24"/>
          <w:shd w:val="clear" w:color="auto" w:fill="FFFFFF"/>
        </w:rPr>
        <w:t>1</w:t>
      </w:r>
      <w:r w:rsidR="00766F67" w:rsidRPr="00146672">
        <w:rPr>
          <w:rFonts w:ascii="Times New Roman" w:eastAsia="宋体" w:hAnsi="Times New Roman" w:cs="Arial"/>
          <w:color w:val="333333"/>
          <w:sz w:val="24"/>
          <w:szCs w:val="24"/>
          <w:shd w:val="clear" w:color="auto" w:fill="FFFFFF"/>
        </w:rPr>
        <w:t>6</w:t>
      </w:r>
      <w:r w:rsidR="00766F67" w:rsidRPr="000327D0">
        <w:rPr>
          <w:rFonts w:ascii="宋体" w:eastAsia="宋体" w:hAnsi="宋体" w:cs="Arial" w:hint="eastAsia"/>
          <w:color w:val="333333"/>
          <w:sz w:val="24"/>
          <w:szCs w:val="24"/>
          <w:shd w:val="clear" w:color="auto" w:fill="FFFFFF"/>
        </w:rPr>
        <w:t>℃环境中</w:t>
      </w:r>
      <w:r w:rsidR="003A41C3" w:rsidRPr="000327D0">
        <w:rPr>
          <w:rFonts w:ascii="宋体" w:eastAsia="宋体" w:hAnsi="宋体" w:cs="Arial" w:hint="eastAsia"/>
          <w:color w:val="333333"/>
          <w:sz w:val="24"/>
          <w:szCs w:val="24"/>
          <w:shd w:val="clear" w:color="auto" w:fill="FFFFFF"/>
        </w:rPr>
        <w:t>；</w:t>
      </w:r>
    </w:p>
    <w:p w14:paraId="0AFB8C10" w14:textId="77777777" w:rsidR="00CD2968" w:rsidRPr="000638DD" w:rsidRDefault="00670B37" w:rsidP="000638DD">
      <w:pPr>
        <w:pStyle w:val="3"/>
        <w:spacing w:before="156" w:after="156"/>
      </w:pPr>
      <w:bookmarkStart w:id="117" w:name="_Toc516556469"/>
      <w:r w:rsidRPr="00146672">
        <w:t>2</w:t>
      </w:r>
      <w:r w:rsidRPr="000638DD">
        <w:t>.</w:t>
      </w:r>
      <w:r w:rsidR="00CD2968" w:rsidRPr="00146672">
        <w:rPr>
          <w:rFonts w:hint="eastAsia"/>
        </w:rPr>
        <w:t>2</w:t>
      </w:r>
      <w:r w:rsidR="00CD2968" w:rsidRPr="000638DD">
        <w:t>.</w:t>
      </w:r>
      <w:r w:rsidR="00CD2968" w:rsidRPr="00146672">
        <w:t>4</w:t>
      </w:r>
      <w:r w:rsidR="00543D05" w:rsidRPr="000638DD">
        <w:rPr>
          <w:rFonts w:hint="eastAsia"/>
        </w:rPr>
        <w:t>实验</w:t>
      </w:r>
      <w:r w:rsidR="00F54609" w:rsidRPr="000638DD">
        <w:rPr>
          <w:rFonts w:hint="eastAsia"/>
        </w:rPr>
        <w:t>方法</w:t>
      </w:r>
      <w:bookmarkEnd w:id="117"/>
    </w:p>
    <w:p w14:paraId="6F38F98E" w14:textId="335743A8" w:rsidR="00B91EF7" w:rsidRDefault="00543D05"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实验</w:t>
      </w:r>
      <w:r w:rsidR="00F54609" w:rsidRPr="00E62302">
        <w:rPr>
          <w:rFonts w:ascii="宋体" w:eastAsia="宋体" w:hAnsi="宋体" w:cs="Arial" w:hint="eastAsia"/>
          <w:color w:val="333333"/>
          <w:sz w:val="24"/>
          <w:szCs w:val="24"/>
          <w:shd w:val="clear" w:color="auto" w:fill="FFFFFF"/>
        </w:rPr>
        <w:t>中需要对培养于三种温度下的线虫分别进行操作，每次</w:t>
      </w:r>
      <w:r w:rsidR="000327D0">
        <w:rPr>
          <w:rFonts w:ascii="宋体" w:eastAsia="宋体" w:hAnsi="宋体" w:cs="Arial" w:hint="eastAsia"/>
          <w:color w:val="333333"/>
          <w:sz w:val="24"/>
          <w:szCs w:val="24"/>
          <w:shd w:val="clear" w:color="auto" w:fill="FFFFFF"/>
        </w:rPr>
        <w:t>实验</w:t>
      </w:r>
      <w:r w:rsidR="00F54609" w:rsidRPr="00E62302">
        <w:rPr>
          <w:rFonts w:ascii="宋体" w:eastAsia="宋体" w:hAnsi="宋体" w:cs="Arial" w:hint="eastAsia"/>
          <w:color w:val="333333"/>
          <w:sz w:val="24"/>
          <w:szCs w:val="24"/>
          <w:shd w:val="clear" w:color="auto" w:fill="FFFFFF"/>
        </w:rPr>
        <w:t>所需线虫数量约为</w:t>
      </w:r>
      <w:r w:rsidR="00F54609" w:rsidRPr="00146672">
        <w:rPr>
          <w:rFonts w:ascii="Times New Roman" w:eastAsia="宋体" w:hAnsi="Times New Roman" w:cs="Arial" w:hint="eastAsia"/>
          <w:color w:val="333333"/>
          <w:sz w:val="24"/>
          <w:szCs w:val="24"/>
          <w:shd w:val="clear" w:color="auto" w:fill="FFFFFF"/>
        </w:rPr>
        <w:t>2</w:t>
      </w:r>
      <w:r w:rsidR="00F54609" w:rsidRPr="00146672">
        <w:rPr>
          <w:rFonts w:ascii="Times New Roman" w:eastAsia="宋体" w:hAnsi="Times New Roman" w:cs="Arial"/>
          <w:color w:val="333333"/>
          <w:sz w:val="24"/>
          <w:szCs w:val="24"/>
          <w:shd w:val="clear" w:color="auto" w:fill="FFFFFF"/>
        </w:rPr>
        <w:t>0</w:t>
      </w:r>
      <w:r w:rsidR="00F54609" w:rsidRPr="00E62302">
        <w:rPr>
          <w:rFonts w:ascii="宋体" w:eastAsia="宋体" w:hAnsi="宋体" w:cs="Arial" w:hint="eastAsia"/>
          <w:color w:val="333333"/>
          <w:sz w:val="24"/>
          <w:szCs w:val="24"/>
          <w:shd w:val="clear" w:color="auto" w:fill="FFFFFF"/>
        </w:rPr>
        <w:t>只</w:t>
      </w:r>
      <w:r w:rsidR="00B91EF7" w:rsidRPr="00E62302">
        <w:rPr>
          <w:rFonts w:ascii="宋体" w:eastAsia="宋体" w:hAnsi="宋体" w:cs="Arial" w:hint="eastAsia"/>
          <w:color w:val="333333"/>
          <w:sz w:val="24"/>
          <w:szCs w:val="24"/>
          <w:shd w:val="clear" w:color="auto" w:fill="FFFFFF"/>
        </w:rPr>
        <w:t>。</w:t>
      </w:r>
      <w:r w:rsidR="00000BC6" w:rsidRPr="00E62302">
        <w:rPr>
          <w:rFonts w:ascii="宋体" w:eastAsia="宋体" w:hAnsi="宋体" w:cs="Arial" w:hint="eastAsia"/>
          <w:color w:val="333333"/>
          <w:sz w:val="24"/>
          <w:szCs w:val="24"/>
          <w:shd w:val="clear" w:color="auto" w:fill="FFFFFF"/>
        </w:rPr>
        <w:t>挑取线虫之前先将温度系统打开，将胶板放置于特定位置，整个平台打开半小时后检测左右两侧温度是否稳定，</w:t>
      </w:r>
      <w:r w:rsidR="00F90FEB" w:rsidRPr="00E62302">
        <w:rPr>
          <w:rFonts w:ascii="宋体" w:eastAsia="宋体" w:hAnsi="宋体" w:cs="Arial" w:hint="eastAsia"/>
          <w:color w:val="333333"/>
          <w:sz w:val="24"/>
          <w:szCs w:val="24"/>
          <w:shd w:val="clear" w:color="auto" w:fill="FFFFFF"/>
        </w:rPr>
        <w:t>实验中</w:t>
      </w:r>
      <w:r w:rsidR="004341F5" w:rsidRPr="00E62302">
        <w:rPr>
          <w:rFonts w:ascii="宋体" w:eastAsia="宋体" w:hAnsi="宋体" w:cs="Arial" w:hint="eastAsia"/>
          <w:color w:val="333333"/>
          <w:sz w:val="24"/>
          <w:szCs w:val="24"/>
          <w:shd w:val="clear" w:color="auto" w:fill="FFFFFF"/>
        </w:rPr>
        <w:t>设定两端温度为</w:t>
      </w:r>
      <w:r w:rsidR="004341F5" w:rsidRPr="00146672">
        <w:rPr>
          <w:rFonts w:ascii="Times New Roman" w:eastAsia="宋体" w:hAnsi="Times New Roman" w:cs="Arial" w:hint="eastAsia"/>
          <w:color w:val="333333"/>
          <w:sz w:val="24"/>
          <w:szCs w:val="24"/>
          <w:shd w:val="clear" w:color="auto" w:fill="FFFFFF"/>
        </w:rPr>
        <w:t>1</w:t>
      </w:r>
      <w:r w:rsidR="004341F5" w:rsidRPr="00146672">
        <w:rPr>
          <w:rFonts w:ascii="Times New Roman" w:eastAsia="宋体" w:hAnsi="Times New Roman" w:cs="Arial"/>
          <w:color w:val="333333"/>
          <w:sz w:val="24"/>
          <w:szCs w:val="24"/>
          <w:shd w:val="clear" w:color="auto" w:fill="FFFFFF"/>
        </w:rPr>
        <w:t>6</w:t>
      </w:r>
      <w:r w:rsidR="004341F5" w:rsidRPr="00E62302">
        <w:rPr>
          <w:rFonts w:ascii="宋体" w:eastAsia="宋体" w:hAnsi="宋体" w:cs="Arial" w:hint="eastAsia"/>
          <w:color w:val="333333"/>
          <w:sz w:val="24"/>
          <w:szCs w:val="24"/>
          <w:shd w:val="clear" w:color="auto" w:fill="FFFFFF"/>
        </w:rPr>
        <w:t>℃</w:t>
      </w:r>
      <w:r w:rsidR="00227049">
        <w:rPr>
          <w:rFonts w:ascii="宋体" w:eastAsia="宋体" w:hAnsi="宋体" w:cs="Arial" w:hint="eastAsia"/>
          <w:color w:val="333333"/>
          <w:sz w:val="24"/>
          <w:szCs w:val="24"/>
          <w:shd w:val="clear" w:color="auto" w:fill="FFFFFF"/>
        </w:rPr>
        <w:t>和</w:t>
      </w:r>
      <w:r w:rsidR="004341F5" w:rsidRPr="00146672">
        <w:rPr>
          <w:rFonts w:ascii="Times New Roman" w:eastAsia="宋体" w:hAnsi="Times New Roman" w:cs="Arial" w:hint="eastAsia"/>
          <w:color w:val="333333"/>
          <w:sz w:val="24"/>
          <w:szCs w:val="24"/>
          <w:shd w:val="clear" w:color="auto" w:fill="FFFFFF"/>
        </w:rPr>
        <w:t>2</w:t>
      </w:r>
      <w:r w:rsidR="004341F5" w:rsidRPr="00146672">
        <w:rPr>
          <w:rFonts w:ascii="Times New Roman" w:eastAsia="宋体" w:hAnsi="Times New Roman" w:cs="Arial"/>
          <w:color w:val="333333"/>
          <w:sz w:val="24"/>
          <w:szCs w:val="24"/>
          <w:shd w:val="clear" w:color="auto" w:fill="FFFFFF"/>
        </w:rPr>
        <w:t>5</w:t>
      </w:r>
      <w:r w:rsidR="004341F5" w:rsidRPr="00E62302">
        <w:rPr>
          <w:rFonts w:ascii="宋体" w:eastAsia="宋体" w:hAnsi="宋体" w:cs="Arial" w:hint="eastAsia"/>
          <w:color w:val="333333"/>
          <w:sz w:val="24"/>
          <w:szCs w:val="24"/>
          <w:shd w:val="clear" w:color="auto" w:fill="FFFFFF"/>
        </w:rPr>
        <w:t>℃，温度梯度约为</w:t>
      </w:r>
      <w:r w:rsidR="004341F5" w:rsidRPr="00146672">
        <w:rPr>
          <w:rFonts w:ascii="Times New Roman" w:eastAsia="宋体" w:hAnsi="Times New Roman" w:cs="Arial" w:hint="eastAsia"/>
          <w:color w:val="333333"/>
          <w:sz w:val="24"/>
          <w:szCs w:val="24"/>
          <w:shd w:val="clear" w:color="auto" w:fill="FFFFFF"/>
        </w:rPr>
        <w:t>0</w:t>
      </w:r>
      <w:r w:rsidR="004341F5" w:rsidRPr="00E62302">
        <w:rPr>
          <w:rFonts w:ascii="宋体" w:eastAsia="宋体" w:hAnsi="宋体" w:cs="Arial"/>
          <w:color w:val="333333"/>
          <w:sz w:val="24"/>
          <w:szCs w:val="24"/>
          <w:shd w:val="clear" w:color="auto" w:fill="FFFFFF"/>
        </w:rPr>
        <w:t>.</w:t>
      </w:r>
      <w:r w:rsidR="004341F5" w:rsidRPr="00146672">
        <w:rPr>
          <w:rFonts w:ascii="Times New Roman" w:eastAsia="宋体" w:hAnsi="Times New Roman" w:cs="Arial"/>
          <w:color w:val="333333"/>
          <w:sz w:val="24"/>
          <w:szCs w:val="24"/>
          <w:shd w:val="clear" w:color="auto" w:fill="FFFFFF"/>
        </w:rPr>
        <w:t>4</w:t>
      </w:r>
      <w:r w:rsidR="004341F5" w:rsidRPr="00E62302">
        <w:rPr>
          <w:rFonts w:ascii="宋体" w:eastAsia="宋体" w:hAnsi="宋体" w:cs="Arial" w:hint="eastAsia"/>
          <w:color w:val="333333"/>
          <w:sz w:val="24"/>
          <w:szCs w:val="24"/>
          <w:shd w:val="clear" w:color="auto" w:fill="FFFFFF"/>
        </w:rPr>
        <w:t>℃/</w:t>
      </w:r>
      <w:r w:rsidR="004341F5" w:rsidRPr="00146672">
        <w:rPr>
          <w:rFonts w:ascii="Times New Roman" w:eastAsia="宋体" w:hAnsi="Times New Roman" w:cs="Arial" w:hint="eastAsia"/>
          <w:color w:val="333333"/>
          <w:sz w:val="24"/>
          <w:szCs w:val="24"/>
          <w:shd w:val="clear" w:color="auto" w:fill="FFFFFF"/>
        </w:rPr>
        <w:t>cm</w:t>
      </w:r>
      <w:r w:rsidR="004341F5" w:rsidRPr="00E62302">
        <w:rPr>
          <w:rFonts w:ascii="宋体" w:eastAsia="宋体" w:hAnsi="宋体" w:cs="Arial" w:hint="eastAsia"/>
          <w:color w:val="333333"/>
          <w:sz w:val="24"/>
          <w:szCs w:val="24"/>
          <w:shd w:val="clear" w:color="auto" w:fill="FFFFFF"/>
        </w:rPr>
        <w:t>，</w:t>
      </w:r>
      <w:r w:rsidR="001F4E42">
        <w:rPr>
          <w:rFonts w:ascii="宋体" w:eastAsia="宋体" w:hAnsi="宋体" w:cs="Arial" w:hint="eastAsia"/>
          <w:color w:val="333333"/>
          <w:sz w:val="24"/>
          <w:szCs w:val="24"/>
          <w:shd w:val="clear" w:color="auto" w:fill="FFFFFF"/>
        </w:rPr>
        <w:t>温度</w:t>
      </w:r>
      <w:r w:rsidR="00000BC6" w:rsidRPr="00E62302">
        <w:rPr>
          <w:rFonts w:ascii="宋体" w:eastAsia="宋体" w:hAnsi="宋体" w:cs="Arial" w:hint="eastAsia"/>
          <w:color w:val="333333"/>
          <w:sz w:val="24"/>
          <w:szCs w:val="24"/>
          <w:shd w:val="clear" w:color="auto" w:fill="FFFFFF"/>
        </w:rPr>
        <w:t>稳定</w:t>
      </w:r>
      <w:r w:rsidR="001F4E42">
        <w:rPr>
          <w:rFonts w:ascii="宋体" w:eastAsia="宋体" w:hAnsi="宋体" w:cs="Arial" w:hint="eastAsia"/>
          <w:color w:val="333333"/>
          <w:sz w:val="24"/>
          <w:szCs w:val="24"/>
          <w:shd w:val="clear" w:color="auto" w:fill="FFFFFF"/>
        </w:rPr>
        <w:t>，</w:t>
      </w:r>
      <w:r w:rsidR="00000BC6" w:rsidRPr="00E62302">
        <w:rPr>
          <w:rFonts w:ascii="宋体" w:eastAsia="宋体" w:hAnsi="宋体" w:cs="Arial" w:hint="eastAsia"/>
          <w:color w:val="333333"/>
          <w:sz w:val="24"/>
          <w:szCs w:val="24"/>
          <w:shd w:val="clear" w:color="auto" w:fill="FFFFFF"/>
        </w:rPr>
        <w:t>开始</w:t>
      </w:r>
      <w:r w:rsidRPr="00E62302">
        <w:rPr>
          <w:rFonts w:ascii="宋体" w:eastAsia="宋体" w:hAnsi="宋体" w:cs="Arial" w:hint="eastAsia"/>
          <w:color w:val="333333"/>
          <w:sz w:val="24"/>
          <w:szCs w:val="24"/>
          <w:shd w:val="clear" w:color="auto" w:fill="FFFFFF"/>
        </w:rPr>
        <w:t>实验</w:t>
      </w:r>
      <w:r w:rsidR="0098107A" w:rsidRPr="0098107A">
        <w:rPr>
          <w:rFonts w:ascii="宋体" w:eastAsia="宋体" w:hAnsi="宋体" w:cs="Arial" w:hint="eastAsia"/>
          <w:color w:val="333333"/>
          <w:sz w:val="24"/>
          <w:szCs w:val="24"/>
          <w:shd w:val="clear" w:color="auto" w:fill="FFFFFF"/>
          <w:vertAlign w:val="superscript"/>
        </w:rPr>
        <w:t>[</w:t>
      </w:r>
      <w:r w:rsidR="0098107A" w:rsidRPr="0098107A">
        <w:rPr>
          <w:rFonts w:ascii="宋体" w:eastAsia="宋体" w:hAnsi="宋体" w:cs="Arial"/>
          <w:color w:val="333333"/>
          <w:sz w:val="24"/>
          <w:szCs w:val="24"/>
          <w:shd w:val="clear" w:color="auto" w:fill="FFFFFF"/>
          <w:vertAlign w:val="superscript"/>
        </w:rPr>
        <w:t>29]</w:t>
      </w:r>
      <w:r w:rsidR="00000BC6" w:rsidRPr="00E62302">
        <w:rPr>
          <w:rFonts w:ascii="宋体" w:eastAsia="宋体" w:hAnsi="宋体" w:cs="Arial" w:hint="eastAsia"/>
          <w:color w:val="333333"/>
          <w:sz w:val="24"/>
          <w:szCs w:val="24"/>
          <w:shd w:val="clear" w:color="auto" w:fill="FFFFFF"/>
        </w:rPr>
        <w:t>。</w:t>
      </w:r>
      <w:r w:rsidR="00227049">
        <w:rPr>
          <w:rFonts w:ascii="宋体" w:eastAsia="宋体" w:hAnsi="宋体" w:cs="Arial" w:hint="eastAsia"/>
          <w:color w:val="333333"/>
          <w:sz w:val="24"/>
          <w:szCs w:val="24"/>
          <w:shd w:val="clear" w:color="auto" w:fill="FFFFFF"/>
        </w:rPr>
        <w:t>具体实验操作方法如下。</w:t>
      </w:r>
    </w:p>
    <w:p w14:paraId="77CAC22E"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noProof/>
          <w:color w:val="333333"/>
          <w:sz w:val="24"/>
          <w:szCs w:val="24"/>
          <w:shd w:val="clear" w:color="auto" w:fill="FFFFFF"/>
        </w:rPr>
        <w:drawing>
          <wp:anchor distT="0" distB="0" distL="114300" distR="114300" simplePos="0" relativeHeight="251672576" behindDoc="0" locked="0" layoutInCell="1" allowOverlap="1" wp14:anchorId="749B004A" wp14:editId="7BD885D1">
            <wp:simplePos x="0" y="0"/>
            <wp:positionH relativeFrom="column">
              <wp:posOffset>865505</wp:posOffset>
            </wp:positionH>
            <wp:positionV relativeFrom="paragraph">
              <wp:posOffset>55196</wp:posOffset>
            </wp:positionV>
            <wp:extent cx="3780155" cy="288925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0155" cy="2889250"/>
                    </a:xfrm>
                    <a:prstGeom prst="rect">
                      <a:avLst/>
                    </a:prstGeom>
                  </pic:spPr>
                </pic:pic>
              </a:graphicData>
            </a:graphic>
            <wp14:sizeRelH relativeFrom="margin">
              <wp14:pctWidth>0</wp14:pctWidth>
            </wp14:sizeRelH>
            <wp14:sizeRelV relativeFrom="margin">
              <wp14:pctHeight>0</wp14:pctHeight>
            </wp14:sizeRelV>
          </wp:anchor>
        </w:drawing>
      </w:r>
    </w:p>
    <w:p w14:paraId="388859D2"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61EA918C"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7EDE93E7"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3BDD0246"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28AD0CED"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11D59D3E"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4AFE0F64"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0FA14E31" w14:textId="77777777" w:rsidR="00227049" w:rsidRDefault="00227049" w:rsidP="00E62302">
      <w:pPr>
        <w:spacing w:line="440" w:lineRule="exact"/>
        <w:ind w:firstLineChars="200" w:firstLine="480"/>
        <w:jc w:val="left"/>
        <w:rPr>
          <w:rFonts w:ascii="宋体" w:eastAsia="宋体" w:hAnsi="宋体" w:cs="Arial"/>
          <w:color w:val="333333"/>
          <w:sz w:val="24"/>
          <w:szCs w:val="24"/>
          <w:shd w:val="clear" w:color="auto" w:fill="FFFFFF"/>
        </w:rPr>
      </w:pPr>
    </w:p>
    <w:p w14:paraId="2392BD7C" w14:textId="7E8DBC9F" w:rsidR="00492637" w:rsidRDefault="00492637" w:rsidP="00492637">
      <w:pPr>
        <w:spacing w:line="440" w:lineRule="exact"/>
        <w:jc w:val="left"/>
        <w:rPr>
          <w:rFonts w:ascii="宋体" w:eastAsia="宋体" w:hAnsi="宋体" w:cs="Arial"/>
          <w:color w:val="333333"/>
          <w:sz w:val="24"/>
          <w:szCs w:val="24"/>
          <w:shd w:val="clear" w:color="auto" w:fill="FFFFFF"/>
        </w:rPr>
      </w:pPr>
    </w:p>
    <w:p w14:paraId="1E8A0C7C" w14:textId="77777777" w:rsidR="00F06F27" w:rsidRDefault="00F06F27" w:rsidP="00492637">
      <w:pPr>
        <w:spacing w:line="440" w:lineRule="exact"/>
        <w:jc w:val="left"/>
        <w:rPr>
          <w:rFonts w:ascii="宋体" w:eastAsia="宋体" w:hAnsi="宋体" w:cs="Arial"/>
          <w:color w:val="333333"/>
          <w:sz w:val="24"/>
          <w:szCs w:val="24"/>
          <w:shd w:val="clear" w:color="auto" w:fill="FFFFFF"/>
        </w:rPr>
      </w:pPr>
    </w:p>
    <w:p w14:paraId="54E73F06" w14:textId="77777777" w:rsidR="00227049" w:rsidRPr="00227049" w:rsidRDefault="00227049" w:rsidP="00F06F27">
      <w:pPr>
        <w:spacing w:beforeLines="50" w:before="156" w:afterLines="50" w:after="156"/>
        <w:jc w:val="center"/>
        <w:rPr>
          <w:rFonts w:ascii="宋体" w:eastAsia="宋体" w:hAnsi="宋体" w:cs="Arial"/>
          <w:color w:val="333333"/>
          <w:szCs w:val="21"/>
          <w:shd w:val="clear" w:color="auto" w:fill="FFFFFF"/>
        </w:rPr>
      </w:pPr>
      <w:r w:rsidRPr="00227049">
        <w:rPr>
          <w:rFonts w:ascii="宋体" w:eastAsia="宋体" w:hAnsi="宋体" w:cs="Arial" w:hint="eastAsia"/>
          <w:color w:val="333333"/>
          <w:szCs w:val="21"/>
          <w:shd w:val="clear" w:color="auto" w:fill="FFFFFF"/>
        </w:rPr>
        <w:t>图2</w:t>
      </w:r>
      <w:r w:rsidRPr="00227049">
        <w:rPr>
          <w:rFonts w:ascii="宋体" w:eastAsia="宋体" w:hAnsi="宋体" w:cs="Arial"/>
          <w:color w:val="333333"/>
          <w:szCs w:val="21"/>
          <w:shd w:val="clear" w:color="auto" w:fill="FFFFFF"/>
        </w:rPr>
        <w:t xml:space="preserve">.5 </w:t>
      </w:r>
      <w:r w:rsidRPr="00227049">
        <w:rPr>
          <w:rFonts w:ascii="宋体" w:eastAsia="宋体" w:hAnsi="宋体" w:cs="Arial" w:hint="eastAsia"/>
          <w:color w:val="333333"/>
          <w:szCs w:val="21"/>
          <w:shd w:val="clear" w:color="auto" w:fill="FFFFFF"/>
        </w:rPr>
        <w:t>实验范式图</w:t>
      </w:r>
    </w:p>
    <w:p w14:paraId="4669B59A" w14:textId="77777777" w:rsidR="00636F8F" w:rsidRPr="00E62302" w:rsidRDefault="00670B37"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w:t>
      </w:r>
      <w:r w:rsidR="00636F8F" w:rsidRPr="00E62302">
        <w:rPr>
          <w:rFonts w:ascii="宋体" w:eastAsia="宋体" w:hAnsi="宋体" w:cs="Arial" w:hint="eastAsia"/>
          <w:color w:val="333333"/>
          <w:sz w:val="24"/>
          <w:szCs w:val="24"/>
          <w:shd w:val="clear" w:color="auto" w:fill="FFFFFF"/>
        </w:rPr>
        <w:t>线虫培养温度为</w:t>
      </w:r>
      <w:r w:rsidR="00636F8F" w:rsidRPr="00146672">
        <w:rPr>
          <w:rFonts w:ascii="Times New Roman" w:eastAsia="宋体" w:hAnsi="Times New Roman" w:cs="Arial" w:hint="eastAsia"/>
          <w:color w:val="333333"/>
          <w:sz w:val="24"/>
          <w:szCs w:val="24"/>
          <w:shd w:val="clear" w:color="auto" w:fill="FFFFFF"/>
        </w:rPr>
        <w:t>1</w:t>
      </w:r>
      <w:r w:rsidR="004341F5" w:rsidRPr="00146672">
        <w:rPr>
          <w:rFonts w:ascii="Times New Roman" w:eastAsia="宋体" w:hAnsi="Times New Roman" w:cs="Arial"/>
          <w:color w:val="333333"/>
          <w:sz w:val="24"/>
          <w:szCs w:val="24"/>
          <w:shd w:val="clear" w:color="auto" w:fill="FFFFFF"/>
        </w:rPr>
        <w:t>6</w:t>
      </w:r>
      <w:r w:rsidR="00636F8F" w:rsidRPr="00E62302">
        <w:rPr>
          <w:rFonts w:ascii="宋体" w:eastAsia="宋体" w:hAnsi="宋体" w:cs="Arial" w:hint="eastAsia"/>
          <w:color w:val="333333"/>
          <w:sz w:val="24"/>
          <w:szCs w:val="24"/>
          <w:shd w:val="clear" w:color="auto" w:fill="FFFFFF"/>
        </w:rPr>
        <w:t>℃</w:t>
      </w:r>
    </w:p>
    <w:p w14:paraId="6068A86A"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）确定胶板上</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℃的位置，做标记；</w:t>
      </w:r>
    </w:p>
    <w:p w14:paraId="2A11D1B0" w14:textId="77777777" w:rsidR="00636F8F" w:rsidRPr="00E62302" w:rsidRDefault="00B91EF7"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lastRenderedPageBreak/>
        <w:t>（</w:t>
      </w:r>
      <w:r w:rsidR="004341F5" w:rsidRPr="00146672">
        <w:rPr>
          <w:rFonts w:ascii="Times New Roman" w:eastAsia="宋体" w:hAnsi="Times New Roman" w:cs="Arial"/>
          <w:color w:val="333333"/>
          <w:sz w:val="24"/>
          <w:szCs w:val="24"/>
          <w:shd w:val="clear" w:color="auto" w:fill="FFFFFF"/>
        </w:rPr>
        <w:t>2</w:t>
      </w:r>
      <w:r w:rsidRPr="00E62302">
        <w:rPr>
          <w:rFonts w:ascii="宋体" w:eastAsia="宋体" w:hAnsi="宋体" w:cs="Arial" w:hint="eastAsia"/>
          <w:color w:val="333333"/>
          <w:sz w:val="24"/>
          <w:szCs w:val="24"/>
          <w:shd w:val="clear" w:color="auto" w:fill="FFFFFF"/>
        </w:rPr>
        <w:t>）准备一个空板，在其上滴</w:t>
      </w:r>
      <w:r w:rsidRPr="00146672">
        <w:rPr>
          <w:rFonts w:ascii="Times New Roman" w:eastAsia="宋体" w:hAnsi="Times New Roman" w:cs="Arial" w:hint="eastAsia"/>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滴</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ul</w:t>
      </w:r>
      <w:r w:rsidRPr="00E62302">
        <w:rPr>
          <w:rFonts w:ascii="宋体" w:eastAsia="宋体" w:hAnsi="宋体" w:cs="Arial" w:hint="eastAsia"/>
          <w:color w:val="333333"/>
          <w:sz w:val="24"/>
          <w:szCs w:val="24"/>
          <w:shd w:val="clear" w:color="auto" w:fill="FFFFFF"/>
        </w:rPr>
        <w:t>的液体</w:t>
      </w:r>
      <w:r w:rsidRPr="00146672">
        <w:rPr>
          <w:rFonts w:ascii="Times New Roman" w:eastAsia="宋体" w:hAnsi="Times New Roman" w:cs="Arial" w:hint="eastAsia"/>
          <w:color w:val="333333"/>
          <w:sz w:val="24"/>
          <w:szCs w:val="24"/>
          <w:shd w:val="clear" w:color="auto" w:fill="FFFFFF"/>
        </w:rPr>
        <w:t>NGM</w:t>
      </w:r>
      <w:r w:rsidRPr="00E62302">
        <w:rPr>
          <w:rFonts w:ascii="宋体" w:eastAsia="宋体" w:hAnsi="宋体" w:cs="Arial" w:hint="eastAsia"/>
          <w:color w:val="333333"/>
          <w:sz w:val="24"/>
          <w:szCs w:val="24"/>
          <w:shd w:val="clear" w:color="auto" w:fill="FFFFFF"/>
        </w:rPr>
        <w:t>；</w:t>
      </w:r>
    </w:p>
    <w:p w14:paraId="08A604FD" w14:textId="77777777" w:rsidR="00B91EF7" w:rsidRPr="00E62302" w:rsidRDefault="00B91EF7"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4341F5" w:rsidRPr="00146672">
        <w:rPr>
          <w:rFonts w:ascii="Times New Roman" w:eastAsia="宋体" w:hAnsi="Times New Roman" w:cs="Arial"/>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）从培养箱中取出一板线虫，用眉毛挑取</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只左右的刚成年的线虫置于第一个</w:t>
      </w:r>
      <w:r w:rsidRPr="00146672">
        <w:rPr>
          <w:rFonts w:ascii="Times New Roman" w:eastAsia="宋体" w:hAnsi="Times New Roman" w:cs="Arial" w:hint="eastAsia"/>
          <w:color w:val="333333"/>
          <w:sz w:val="24"/>
          <w:szCs w:val="24"/>
          <w:shd w:val="clear" w:color="auto" w:fill="FFFFFF"/>
        </w:rPr>
        <w:t>NG</w:t>
      </w:r>
      <w:r w:rsidRPr="00146672">
        <w:rPr>
          <w:rFonts w:ascii="Times New Roman" w:eastAsia="宋体" w:hAnsi="Times New Roman" w:cs="Arial"/>
          <w:color w:val="333333"/>
          <w:sz w:val="24"/>
          <w:szCs w:val="24"/>
          <w:shd w:val="clear" w:color="auto" w:fill="FFFFFF"/>
        </w:rPr>
        <w:t>M</w:t>
      </w:r>
      <w:r w:rsidRPr="00E62302">
        <w:rPr>
          <w:rFonts w:ascii="宋体" w:eastAsia="宋体" w:hAnsi="宋体" w:cs="Arial" w:hint="eastAsia"/>
          <w:color w:val="333333"/>
          <w:sz w:val="24"/>
          <w:szCs w:val="24"/>
          <w:shd w:val="clear" w:color="auto" w:fill="FFFFFF"/>
        </w:rPr>
        <w:t>液滴中清洗，将虫自身体上沾的</w:t>
      </w:r>
      <w:r w:rsidR="00000BC6" w:rsidRPr="00146672">
        <w:rPr>
          <w:rFonts w:ascii="Times New Roman" w:eastAsia="宋体" w:hAnsi="Times New Roman" w:cs="Arial" w:hint="eastAsia"/>
          <w:color w:val="333333"/>
          <w:sz w:val="24"/>
          <w:szCs w:val="24"/>
          <w:shd w:val="clear" w:color="auto" w:fill="FFFFFF"/>
        </w:rPr>
        <w:t>OP50</w:t>
      </w:r>
      <w:r w:rsidR="00000BC6" w:rsidRPr="00E62302">
        <w:rPr>
          <w:rFonts w:ascii="宋体" w:eastAsia="宋体" w:hAnsi="宋体" w:cs="Arial" w:hint="eastAsia"/>
          <w:color w:val="333333"/>
          <w:sz w:val="24"/>
          <w:szCs w:val="24"/>
          <w:shd w:val="clear" w:color="auto" w:fill="FFFFFF"/>
        </w:rPr>
        <w:t>尽可能洗去；</w:t>
      </w:r>
    </w:p>
    <w:p w14:paraId="641A0C4A" w14:textId="77777777" w:rsidR="00000BC6" w:rsidRPr="00E62302" w:rsidRDefault="00000BC6"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4341F5" w:rsidRPr="00146672">
        <w:rPr>
          <w:rFonts w:ascii="Times New Roman" w:eastAsia="宋体" w:hAnsi="Times New Roman" w:cs="Arial"/>
          <w:color w:val="333333"/>
          <w:sz w:val="24"/>
          <w:szCs w:val="24"/>
          <w:shd w:val="clear" w:color="auto" w:fill="FFFFFF"/>
        </w:rPr>
        <w:t>4</w:t>
      </w:r>
      <w:r w:rsidRPr="00E62302">
        <w:rPr>
          <w:rFonts w:ascii="宋体" w:eastAsia="宋体" w:hAnsi="宋体" w:cs="Arial" w:hint="eastAsia"/>
          <w:color w:val="333333"/>
          <w:sz w:val="24"/>
          <w:szCs w:val="24"/>
          <w:shd w:val="clear" w:color="auto" w:fill="FFFFFF"/>
        </w:rPr>
        <w:t>）将线虫挑入第二个液滴再次洗涤，保证虫体上不沾有</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将所有线虫挑入第三个液滴；</w:t>
      </w:r>
    </w:p>
    <w:p w14:paraId="56565D6E" w14:textId="77777777" w:rsidR="00000BC6" w:rsidRPr="00E62302" w:rsidRDefault="00000BC6"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004341F5" w:rsidRPr="00146672">
        <w:rPr>
          <w:rFonts w:ascii="Times New Roman" w:eastAsia="宋体" w:hAnsi="Times New Roman" w:cs="Arial"/>
          <w:color w:val="333333"/>
          <w:sz w:val="24"/>
          <w:szCs w:val="24"/>
          <w:shd w:val="clear" w:color="auto" w:fill="FFFFFF"/>
        </w:rPr>
        <w:t>5</w:t>
      </w:r>
      <w:r w:rsidRPr="00E62302">
        <w:rPr>
          <w:rFonts w:ascii="宋体" w:eastAsia="宋体" w:hAnsi="宋体" w:cs="Arial" w:hint="eastAsia"/>
          <w:color w:val="333333"/>
          <w:sz w:val="24"/>
          <w:szCs w:val="24"/>
          <w:shd w:val="clear" w:color="auto" w:fill="FFFFFF"/>
        </w:rPr>
        <w:t>）用移液枪将第三个液滴转移至胶板上，打开</w:t>
      </w:r>
      <w:r w:rsidRPr="00146672">
        <w:rPr>
          <w:rFonts w:ascii="Times New Roman" w:eastAsia="宋体" w:hAnsi="Times New Roman" w:cs="Arial" w:hint="eastAsia"/>
          <w:color w:val="333333"/>
          <w:sz w:val="24"/>
          <w:szCs w:val="24"/>
          <w:shd w:val="clear" w:color="auto" w:fill="FFFFFF"/>
        </w:rPr>
        <w:t>pylon</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观察液滴状态，记录放置于胶板上的线虫数量，液滴被胶板吸干，线虫开始爬出时开始拍摄</w:t>
      </w:r>
      <w:r w:rsidR="004341F5" w:rsidRPr="00E62302">
        <w:rPr>
          <w:rFonts w:ascii="宋体" w:eastAsia="宋体" w:hAnsi="宋体" w:cs="Arial" w:hint="eastAsia"/>
          <w:color w:val="333333"/>
          <w:sz w:val="24"/>
          <w:szCs w:val="24"/>
          <w:shd w:val="clear" w:color="auto" w:fill="FFFFFF"/>
        </w:rPr>
        <w:t>记录</w:t>
      </w:r>
      <w:r w:rsidRPr="00E62302">
        <w:rPr>
          <w:rFonts w:ascii="宋体" w:eastAsia="宋体" w:hAnsi="宋体" w:cs="Arial" w:hint="eastAsia"/>
          <w:color w:val="333333"/>
          <w:sz w:val="24"/>
          <w:szCs w:val="24"/>
          <w:shd w:val="clear" w:color="auto" w:fill="FFFFFF"/>
        </w:rPr>
        <w:t>（根据成像效果对焦距进行微调），拍摄时间需大于</w:t>
      </w:r>
      <w:r w:rsidRPr="00146672">
        <w:rPr>
          <w:rFonts w:ascii="Times New Roman" w:eastAsia="宋体" w:hAnsi="Times New Roman" w:cs="Arial" w:hint="eastAsia"/>
          <w:color w:val="333333"/>
          <w:sz w:val="24"/>
          <w:szCs w:val="24"/>
          <w:shd w:val="clear" w:color="auto" w:fill="FFFFFF"/>
        </w:rPr>
        <w:t>3</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min</w:t>
      </w:r>
      <w:r w:rsidR="004341F5" w:rsidRPr="00E62302">
        <w:rPr>
          <w:rFonts w:ascii="宋体" w:eastAsia="宋体" w:hAnsi="宋体" w:cs="Arial"/>
          <w:color w:val="333333"/>
          <w:sz w:val="24"/>
          <w:szCs w:val="24"/>
          <w:shd w:val="clear" w:color="auto" w:fill="FFFFFF"/>
        </w:rPr>
        <w:t>;</w:t>
      </w:r>
    </w:p>
    <w:p w14:paraId="4A4B2A0A" w14:textId="77777777" w:rsidR="00636F8F" w:rsidRPr="00E62302" w:rsidRDefault="00670B37"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（二）</w:t>
      </w:r>
      <w:r w:rsidR="004341F5" w:rsidRPr="00E62302">
        <w:rPr>
          <w:rFonts w:ascii="宋体" w:eastAsia="宋体" w:hAnsi="宋体" w:cs="Arial" w:hint="eastAsia"/>
          <w:color w:val="333333"/>
          <w:sz w:val="24"/>
          <w:szCs w:val="24"/>
          <w:shd w:val="clear" w:color="auto" w:fill="FFFFFF"/>
        </w:rPr>
        <w:t>线虫培养温度为</w:t>
      </w:r>
      <w:r w:rsidR="004341F5" w:rsidRPr="00146672">
        <w:rPr>
          <w:rFonts w:ascii="Times New Roman" w:eastAsia="宋体" w:hAnsi="Times New Roman" w:cs="Arial"/>
          <w:color w:val="333333"/>
          <w:sz w:val="24"/>
          <w:szCs w:val="24"/>
          <w:shd w:val="clear" w:color="auto" w:fill="FFFFFF"/>
        </w:rPr>
        <w:t>22</w:t>
      </w:r>
      <w:r w:rsidR="004341F5" w:rsidRPr="00E62302">
        <w:rPr>
          <w:rFonts w:ascii="宋体" w:eastAsia="宋体" w:hAnsi="宋体" w:cs="Arial" w:hint="eastAsia"/>
          <w:color w:val="333333"/>
          <w:sz w:val="24"/>
          <w:szCs w:val="24"/>
          <w:shd w:val="clear" w:color="auto" w:fill="FFFFFF"/>
        </w:rPr>
        <w:t>℃</w:t>
      </w:r>
    </w:p>
    <w:p w14:paraId="40989CBF"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）确定胶板上</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℃的位置，做标记；</w:t>
      </w:r>
    </w:p>
    <w:p w14:paraId="39C2206E"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2</w:t>
      </w:r>
      <w:r w:rsidRPr="00E62302">
        <w:rPr>
          <w:rFonts w:ascii="宋体" w:eastAsia="宋体" w:hAnsi="宋体" w:cs="Arial" w:hint="eastAsia"/>
          <w:color w:val="333333"/>
          <w:sz w:val="24"/>
          <w:szCs w:val="24"/>
          <w:shd w:val="clear" w:color="auto" w:fill="FFFFFF"/>
        </w:rPr>
        <w:t>）准备一个空板，在其上滴</w:t>
      </w:r>
      <w:r w:rsidRPr="00146672">
        <w:rPr>
          <w:rFonts w:ascii="Times New Roman" w:eastAsia="宋体" w:hAnsi="Times New Roman" w:cs="Arial" w:hint="eastAsia"/>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滴</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ul</w:t>
      </w:r>
      <w:r w:rsidRPr="00E62302">
        <w:rPr>
          <w:rFonts w:ascii="宋体" w:eastAsia="宋体" w:hAnsi="宋体" w:cs="Arial" w:hint="eastAsia"/>
          <w:color w:val="333333"/>
          <w:sz w:val="24"/>
          <w:szCs w:val="24"/>
          <w:shd w:val="clear" w:color="auto" w:fill="FFFFFF"/>
        </w:rPr>
        <w:t>的液体</w:t>
      </w:r>
      <w:r w:rsidRPr="00146672">
        <w:rPr>
          <w:rFonts w:ascii="Times New Roman" w:eastAsia="宋体" w:hAnsi="Times New Roman" w:cs="Arial" w:hint="eastAsia"/>
          <w:color w:val="333333"/>
          <w:sz w:val="24"/>
          <w:szCs w:val="24"/>
          <w:shd w:val="clear" w:color="auto" w:fill="FFFFFF"/>
        </w:rPr>
        <w:t>NGM</w:t>
      </w:r>
      <w:r w:rsidRPr="00E62302">
        <w:rPr>
          <w:rFonts w:ascii="宋体" w:eastAsia="宋体" w:hAnsi="宋体" w:cs="Arial" w:hint="eastAsia"/>
          <w:color w:val="333333"/>
          <w:sz w:val="24"/>
          <w:szCs w:val="24"/>
          <w:shd w:val="clear" w:color="auto" w:fill="FFFFFF"/>
        </w:rPr>
        <w:t>；</w:t>
      </w:r>
    </w:p>
    <w:p w14:paraId="6762FC04"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）从培养箱中取出一板线虫，用眉毛挑取</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只左右的刚成年的线虫置于第一个</w:t>
      </w:r>
      <w:r w:rsidRPr="00146672">
        <w:rPr>
          <w:rFonts w:ascii="Times New Roman" w:eastAsia="宋体" w:hAnsi="Times New Roman" w:cs="Arial" w:hint="eastAsia"/>
          <w:color w:val="333333"/>
          <w:sz w:val="24"/>
          <w:szCs w:val="24"/>
          <w:shd w:val="clear" w:color="auto" w:fill="FFFFFF"/>
        </w:rPr>
        <w:t>NG</w:t>
      </w:r>
      <w:r w:rsidRPr="00146672">
        <w:rPr>
          <w:rFonts w:ascii="Times New Roman" w:eastAsia="宋体" w:hAnsi="Times New Roman" w:cs="Arial"/>
          <w:color w:val="333333"/>
          <w:sz w:val="24"/>
          <w:szCs w:val="24"/>
          <w:shd w:val="clear" w:color="auto" w:fill="FFFFFF"/>
        </w:rPr>
        <w:t>M</w:t>
      </w:r>
      <w:r w:rsidRPr="00E62302">
        <w:rPr>
          <w:rFonts w:ascii="宋体" w:eastAsia="宋体" w:hAnsi="宋体" w:cs="Arial" w:hint="eastAsia"/>
          <w:color w:val="333333"/>
          <w:sz w:val="24"/>
          <w:szCs w:val="24"/>
          <w:shd w:val="clear" w:color="auto" w:fill="FFFFFF"/>
        </w:rPr>
        <w:t>液滴中清洗，将虫自身体上沾的</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hint="eastAsia"/>
          <w:color w:val="333333"/>
          <w:sz w:val="24"/>
          <w:szCs w:val="24"/>
          <w:shd w:val="clear" w:color="auto" w:fill="FFFFFF"/>
        </w:rPr>
        <w:t>尽可能洗去；</w:t>
      </w:r>
    </w:p>
    <w:p w14:paraId="5B6B2069"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4</w:t>
      </w:r>
      <w:r w:rsidRPr="00E62302">
        <w:rPr>
          <w:rFonts w:ascii="宋体" w:eastAsia="宋体" w:hAnsi="宋体" w:cs="Arial" w:hint="eastAsia"/>
          <w:color w:val="333333"/>
          <w:sz w:val="24"/>
          <w:szCs w:val="24"/>
          <w:shd w:val="clear" w:color="auto" w:fill="FFFFFF"/>
        </w:rPr>
        <w:t>）将线虫挑入第二个液滴再次洗涤，保证虫体上不沾有</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将所有线虫挑入第三个液滴；</w:t>
      </w:r>
    </w:p>
    <w:p w14:paraId="37C738C2"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w:t>
      </w:r>
      <w:r w:rsidRPr="00E62302">
        <w:rPr>
          <w:rFonts w:ascii="宋体" w:eastAsia="宋体" w:hAnsi="宋体" w:cs="Arial" w:hint="eastAsia"/>
          <w:color w:val="333333"/>
          <w:sz w:val="24"/>
          <w:szCs w:val="24"/>
          <w:shd w:val="clear" w:color="auto" w:fill="FFFFFF"/>
        </w:rPr>
        <w:t>）用移液枪将第三个液滴转移至胶板上，打开</w:t>
      </w:r>
      <w:r w:rsidRPr="00146672">
        <w:rPr>
          <w:rFonts w:ascii="Times New Roman" w:eastAsia="宋体" w:hAnsi="Times New Roman" w:cs="Arial" w:hint="eastAsia"/>
          <w:color w:val="333333"/>
          <w:sz w:val="24"/>
          <w:szCs w:val="24"/>
          <w:shd w:val="clear" w:color="auto" w:fill="FFFFFF"/>
        </w:rPr>
        <w:t>pylon</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观察液滴状态，记录放置于胶板上的线虫数量，液滴被胶板吸干，线虫开始爬出时开始拍摄记录（根据成像效果对焦距进行微调），拍摄时间需大于</w:t>
      </w:r>
      <w:r w:rsidRPr="00146672">
        <w:rPr>
          <w:rFonts w:ascii="Times New Roman" w:eastAsia="宋体" w:hAnsi="Times New Roman" w:cs="Arial" w:hint="eastAsia"/>
          <w:color w:val="333333"/>
          <w:sz w:val="24"/>
          <w:szCs w:val="24"/>
          <w:shd w:val="clear" w:color="auto" w:fill="FFFFFF"/>
        </w:rPr>
        <w:t>3</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min</w:t>
      </w:r>
      <w:r w:rsidRPr="00E62302">
        <w:rPr>
          <w:rFonts w:ascii="宋体" w:eastAsia="宋体" w:hAnsi="宋体" w:cs="Arial"/>
          <w:color w:val="333333"/>
          <w:sz w:val="24"/>
          <w:szCs w:val="24"/>
          <w:shd w:val="clear" w:color="auto" w:fill="FFFFFF"/>
        </w:rPr>
        <w:t>;</w:t>
      </w:r>
    </w:p>
    <w:p w14:paraId="70D9316E" w14:textId="77777777" w:rsidR="004341F5" w:rsidRPr="00E62302" w:rsidRDefault="00670B37" w:rsidP="000327D0">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（三）</w:t>
      </w:r>
      <w:r w:rsidR="004341F5" w:rsidRPr="00E62302">
        <w:rPr>
          <w:rFonts w:ascii="宋体" w:eastAsia="宋体" w:hAnsi="宋体" w:cs="Arial" w:hint="eastAsia"/>
          <w:color w:val="333333"/>
          <w:sz w:val="24"/>
          <w:szCs w:val="24"/>
          <w:shd w:val="clear" w:color="auto" w:fill="FFFFFF"/>
        </w:rPr>
        <w:t>线虫培养温度为</w:t>
      </w:r>
      <w:r w:rsidR="004341F5" w:rsidRPr="00146672">
        <w:rPr>
          <w:rFonts w:ascii="Times New Roman" w:eastAsia="宋体" w:hAnsi="Times New Roman" w:cs="Arial"/>
          <w:color w:val="333333"/>
          <w:sz w:val="24"/>
          <w:szCs w:val="24"/>
          <w:shd w:val="clear" w:color="auto" w:fill="FFFFFF"/>
        </w:rPr>
        <w:t>2</w:t>
      </w:r>
      <w:r w:rsidR="004341F5" w:rsidRPr="00146672">
        <w:rPr>
          <w:rFonts w:ascii="Times New Roman" w:eastAsia="宋体" w:hAnsi="Times New Roman" w:cs="Arial" w:hint="eastAsia"/>
          <w:color w:val="333333"/>
          <w:sz w:val="24"/>
          <w:szCs w:val="24"/>
          <w:shd w:val="clear" w:color="auto" w:fill="FFFFFF"/>
        </w:rPr>
        <w:t>5</w:t>
      </w:r>
      <w:r w:rsidR="004341F5" w:rsidRPr="00E62302">
        <w:rPr>
          <w:rFonts w:ascii="宋体" w:eastAsia="宋体" w:hAnsi="宋体" w:cs="Arial" w:hint="eastAsia"/>
          <w:color w:val="333333"/>
          <w:sz w:val="24"/>
          <w:szCs w:val="24"/>
          <w:shd w:val="clear" w:color="auto" w:fill="FFFFFF"/>
        </w:rPr>
        <w:t>℃</w:t>
      </w:r>
    </w:p>
    <w:p w14:paraId="574A49B0" w14:textId="49967BFC" w:rsidR="00C10864" w:rsidRPr="00E62302" w:rsidRDefault="00543D05" w:rsidP="00E62302">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根据</w:t>
      </w:r>
      <w:r w:rsidR="00217818">
        <w:rPr>
          <w:rFonts w:ascii="宋体" w:eastAsia="宋体" w:hAnsi="宋体" w:cs="Arial" w:hint="eastAsia"/>
          <w:color w:val="333333"/>
          <w:sz w:val="24"/>
          <w:szCs w:val="24"/>
          <w:shd w:val="clear" w:color="auto" w:fill="FFFFFF"/>
        </w:rPr>
        <w:t>研究指出</w:t>
      </w:r>
      <w:r w:rsidR="0098107A" w:rsidRPr="0098107A">
        <w:rPr>
          <w:rFonts w:ascii="宋体" w:eastAsia="宋体" w:hAnsi="宋体" w:cs="Arial" w:hint="eastAsia"/>
          <w:color w:val="333333"/>
          <w:sz w:val="24"/>
          <w:szCs w:val="24"/>
          <w:shd w:val="clear" w:color="auto" w:fill="FFFFFF"/>
          <w:vertAlign w:val="superscript"/>
        </w:rPr>
        <w:t>[</w:t>
      </w:r>
      <w:r w:rsidR="0098107A" w:rsidRPr="0098107A">
        <w:rPr>
          <w:rFonts w:ascii="宋体" w:eastAsia="宋体" w:hAnsi="宋体" w:cs="Arial"/>
          <w:color w:val="333333"/>
          <w:sz w:val="24"/>
          <w:szCs w:val="24"/>
          <w:shd w:val="clear" w:color="auto" w:fill="FFFFFF"/>
          <w:vertAlign w:val="superscript"/>
        </w:rPr>
        <w:t>30]</w:t>
      </w:r>
      <w:r w:rsidR="00C10864" w:rsidRPr="00E62302">
        <w:rPr>
          <w:rFonts w:ascii="宋体" w:eastAsia="宋体" w:hAnsi="宋体" w:cs="Arial" w:hint="eastAsia"/>
          <w:color w:val="333333"/>
          <w:sz w:val="24"/>
          <w:szCs w:val="24"/>
          <w:shd w:val="clear" w:color="auto" w:fill="FFFFFF"/>
        </w:rPr>
        <w:t>，线虫对于温度升高的适应很快，只需要几分钟，而对温度降低的适应比较慢，需要半个小时左右，故在研究</w:t>
      </w:r>
      <w:r w:rsidR="004174B2">
        <w:rPr>
          <w:rFonts w:ascii="宋体" w:eastAsia="宋体" w:hAnsi="宋体" w:cs="Arial" w:hint="eastAsia"/>
          <w:color w:val="333333"/>
          <w:sz w:val="24"/>
          <w:szCs w:val="24"/>
          <w:shd w:val="clear" w:color="auto" w:fill="FFFFFF"/>
        </w:rPr>
        <w:t>负趋热行为</w:t>
      </w:r>
      <w:r w:rsidR="00C10864" w:rsidRPr="00E62302">
        <w:rPr>
          <w:rFonts w:ascii="宋体" w:eastAsia="宋体" w:hAnsi="宋体" w:cs="Arial" w:hint="eastAsia"/>
          <w:color w:val="333333"/>
          <w:sz w:val="24"/>
          <w:szCs w:val="24"/>
          <w:shd w:val="clear" w:color="auto" w:fill="FFFFFF"/>
        </w:rPr>
        <w:t>时，对线虫从培养箱中取出到线虫放置于胶板上开始爬动之间的间隔时间和这段时间的温度进行控制,将这段</w:t>
      </w:r>
      <w:r w:rsidR="0098107A">
        <w:rPr>
          <w:rFonts w:ascii="宋体" w:eastAsia="宋体" w:hAnsi="宋体" w:cs="Arial" w:hint="eastAsia"/>
          <w:color w:val="333333"/>
          <w:sz w:val="24"/>
          <w:szCs w:val="24"/>
          <w:shd w:val="clear" w:color="auto" w:fill="FFFFFF"/>
        </w:rPr>
        <w:t>间隔时间对应的温度</w:t>
      </w:r>
      <w:r w:rsidR="00C10864" w:rsidRPr="00E62302">
        <w:rPr>
          <w:rFonts w:ascii="宋体" w:eastAsia="宋体" w:hAnsi="宋体" w:cs="Arial" w:hint="eastAsia"/>
          <w:color w:val="333333"/>
          <w:sz w:val="24"/>
          <w:szCs w:val="24"/>
          <w:shd w:val="clear" w:color="auto" w:fill="FFFFFF"/>
        </w:rPr>
        <w:t>定义为</w:t>
      </w:r>
      <w:r w:rsidR="00C10864" w:rsidRPr="00146672">
        <w:rPr>
          <w:rFonts w:ascii="Times New Roman" w:eastAsia="宋体" w:hAnsi="Times New Roman" w:cs="Arial" w:hint="eastAsia"/>
          <w:color w:val="333333"/>
          <w:sz w:val="24"/>
          <w:szCs w:val="24"/>
          <w:shd w:val="clear" w:color="auto" w:fill="FFFFFF"/>
        </w:rPr>
        <w:t>Th</w:t>
      </w: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Th</w:t>
      </w:r>
      <w:r w:rsidRPr="00E62302">
        <w:rPr>
          <w:rFonts w:ascii="宋体" w:eastAsia="宋体" w:hAnsi="宋体" w:cs="Arial" w:hint="eastAsia"/>
          <w:color w:val="333333"/>
          <w:sz w:val="24"/>
          <w:szCs w:val="24"/>
          <w:shd w:val="clear" w:color="auto" w:fill="FFFFFF"/>
        </w:rPr>
        <w:t>需与把线虫放置在胶板上的位置的温度保持一致，本实验中为</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w:t>
      </w:r>
      <w:r w:rsidR="00C10864" w:rsidRPr="00E62302">
        <w:rPr>
          <w:rFonts w:ascii="宋体" w:eastAsia="宋体" w:hAnsi="宋体" w:cs="Arial" w:hint="eastAsia"/>
          <w:color w:val="333333"/>
          <w:sz w:val="24"/>
          <w:szCs w:val="24"/>
          <w:shd w:val="clear" w:color="auto" w:fill="FFFFFF"/>
        </w:rPr>
        <w:t>。</w:t>
      </w:r>
    </w:p>
    <w:p w14:paraId="57F9C12C" w14:textId="77777777" w:rsidR="00C10864" w:rsidRPr="00E62302" w:rsidRDefault="00670B37" w:rsidP="000327D0">
      <w:pPr>
        <w:spacing w:line="440" w:lineRule="exact"/>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t>1</w:t>
      </w:r>
      <w:r>
        <w:rPr>
          <w:rFonts w:ascii="宋体" w:eastAsia="宋体" w:hAnsi="宋体" w:cs="Arial"/>
          <w:color w:val="333333"/>
          <w:sz w:val="24"/>
          <w:szCs w:val="24"/>
          <w:shd w:val="clear" w:color="auto" w:fill="FFFFFF"/>
        </w:rPr>
        <w:t>.</w:t>
      </w:r>
      <w:r w:rsidR="00C10864" w:rsidRPr="00E62302">
        <w:rPr>
          <w:rFonts w:ascii="宋体" w:eastAsia="宋体" w:hAnsi="宋体" w:cs="Arial" w:hint="eastAsia"/>
          <w:color w:val="333333"/>
          <w:sz w:val="24"/>
          <w:szCs w:val="24"/>
          <w:shd w:val="clear" w:color="auto" w:fill="FFFFFF"/>
        </w:rPr>
        <w:t>几乎不存在</w:t>
      </w:r>
      <w:r w:rsidR="00C10864" w:rsidRPr="00146672">
        <w:rPr>
          <w:rFonts w:ascii="Times New Roman" w:eastAsia="宋体" w:hAnsi="Times New Roman" w:cs="Arial" w:hint="eastAsia"/>
          <w:color w:val="333333"/>
          <w:sz w:val="24"/>
          <w:szCs w:val="24"/>
          <w:shd w:val="clear" w:color="auto" w:fill="FFFFFF"/>
        </w:rPr>
        <w:t>Th</w:t>
      </w:r>
    </w:p>
    <w:p w14:paraId="2374A5D4"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）确定胶板上</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℃的位置，做标记；</w:t>
      </w:r>
    </w:p>
    <w:p w14:paraId="4D0A7E9F"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2</w:t>
      </w:r>
      <w:r w:rsidRPr="00E62302">
        <w:rPr>
          <w:rFonts w:ascii="宋体" w:eastAsia="宋体" w:hAnsi="宋体" w:cs="Arial" w:hint="eastAsia"/>
          <w:color w:val="333333"/>
          <w:sz w:val="24"/>
          <w:szCs w:val="24"/>
          <w:shd w:val="clear" w:color="auto" w:fill="FFFFFF"/>
        </w:rPr>
        <w:t>）准备一个空板，在其上滴</w:t>
      </w:r>
      <w:r w:rsidRPr="00146672">
        <w:rPr>
          <w:rFonts w:ascii="Times New Roman" w:eastAsia="宋体" w:hAnsi="Times New Roman" w:cs="Arial" w:hint="eastAsia"/>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滴</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ul</w:t>
      </w:r>
      <w:r w:rsidRPr="00E62302">
        <w:rPr>
          <w:rFonts w:ascii="宋体" w:eastAsia="宋体" w:hAnsi="宋体" w:cs="Arial" w:hint="eastAsia"/>
          <w:color w:val="333333"/>
          <w:sz w:val="24"/>
          <w:szCs w:val="24"/>
          <w:shd w:val="clear" w:color="auto" w:fill="FFFFFF"/>
        </w:rPr>
        <w:t>的液体</w:t>
      </w:r>
      <w:r w:rsidRPr="00146672">
        <w:rPr>
          <w:rFonts w:ascii="Times New Roman" w:eastAsia="宋体" w:hAnsi="Times New Roman" w:cs="Arial" w:hint="eastAsia"/>
          <w:color w:val="333333"/>
          <w:sz w:val="24"/>
          <w:szCs w:val="24"/>
          <w:shd w:val="clear" w:color="auto" w:fill="FFFFFF"/>
        </w:rPr>
        <w:t>NGM</w:t>
      </w:r>
      <w:r w:rsidRPr="00E62302">
        <w:rPr>
          <w:rFonts w:ascii="宋体" w:eastAsia="宋体" w:hAnsi="宋体" w:cs="Arial" w:hint="eastAsia"/>
          <w:color w:val="333333"/>
          <w:sz w:val="24"/>
          <w:szCs w:val="24"/>
          <w:shd w:val="clear" w:color="auto" w:fill="FFFFFF"/>
        </w:rPr>
        <w:t>；</w:t>
      </w:r>
    </w:p>
    <w:p w14:paraId="26A873FA"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）从培养箱中取出一板线虫，</w:t>
      </w:r>
      <w:r w:rsidR="00C10864" w:rsidRPr="00E62302">
        <w:rPr>
          <w:rFonts w:ascii="宋体" w:eastAsia="宋体" w:hAnsi="宋体" w:cs="Arial" w:hint="eastAsia"/>
          <w:color w:val="333333"/>
          <w:sz w:val="24"/>
          <w:szCs w:val="24"/>
          <w:shd w:val="clear" w:color="auto" w:fill="FFFFFF"/>
        </w:rPr>
        <w:t>在</w:t>
      </w:r>
      <w:r w:rsidR="00C10864" w:rsidRPr="00146672">
        <w:rPr>
          <w:rFonts w:ascii="Times New Roman" w:eastAsia="宋体" w:hAnsi="Times New Roman" w:cs="Arial" w:hint="eastAsia"/>
          <w:color w:val="333333"/>
          <w:sz w:val="24"/>
          <w:szCs w:val="24"/>
          <w:shd w:val="clear" w:color="auto" w:fill="FFFFFF"/>
        </w:rPr>
        <w:t>2</w:t>
      </w:r>
      <w:r w:rsidR="00C10864" w:rsidRPr="00146672">
        <w:rPr>
          <w:rFonts w:ascii="Times New Roman" w:eastAsia="宋体" w:hAnsi="Times New Roman" w:cs="Arial"/>
          <w:color w:val="333333"/>
          <w:sz w:val="24"/>
          <w:szCs w:val="24"/>
          <w:shd w:val="clear" w:color="auto" w:fill="FFFFFF"/>
        </w:rPr>
        <w:t>5</w:t>
      </w:r>
      <w:r w:rsidR="00C10864" w:rsidRPr="00E62302">
        <w:rPr>
          <w:rFonts w:ascii="宋体" w:eastAsia="宋体" w:hAnsi="宋体" w:cs="Arial" w:hint="eastAsia"/>
          <w:color w:val="333333"/>
          <w:sz w:val="24"/>
          <w:szCs w:val="24"/>
          <w:shd w:val="clear" w:color="auto" w:fill="FFFFFF"/>
        </w:rPr>
        <w:t>℃环境中</w:t>
      </w:r>
      <w:r w:rsidRPr="00E62302">
        <w:rPr>
          <w:rFonts w:ascii="宋体" w:eastAsia="宋体" w:hAnsi="宋体" w:cs="Arial" w:hint="eastAsia"/>
          <w:color w:val="333333"/>
          <w:sz w:val="24"/>
          <w:szCs w:val="24"/>
          <w:shd w:val="clear" w:color="auto" w:fill="FFFFFF"/>
        </w:rPr>
        <w:t>用眉毛挑取</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只左右的刚成年的线虫置于第一个</w:t>
      </w:r>
      <w:r w:rsidRPr="00146672">
        <w:rPr>
          <w:rFonts w:ascii="Times New Roman" w:eastAsia="宋体" w:hAnsi="Times New Roman" w:cs="Arial" w:hint="eastAsia"/>
          <w:color w:val="333333"/>
          <w:sz w:val="24"/>
          <w:szCs w:val="24"/>
          <w:shd w:val="clear" w:color="auto" w:fill="FFFFFF"/>
        </w:rPr>
        <w:t>NG</w:t>
      </w:r>
      <w:r w:rsidRPr="00146672">
        <w:rPr>
          <w:rFonts w:ascii="Times New Roman" w:eastAsia="宋体" w:hAnsi="Times New Roman" w:cs="Arial"/>
          <w:color w:val="333333"/>
          <w:sz w:val="24"/>
          <w:szCs w:val="24"/>
          <w:shd w:val="clear" w:color="auto" w:fill="FFFFFF"/>
        </w:rPr>
        <w:t>M</w:t>
      </w:r>
      <w:r w:rsidRPr="00E62302">
        <w:rPr>
          <w:rFonts w:ascii="宋体" w:eastAsia="宋体" w:hAnsi="宋体" w:cs="Arial" w:hint="eastAsia"/>
          <w:color w:val="333333"/>
          <w:sz w:val="24"/>
          <w:szCs w:val="24"/>
          <w:shd w:val="clear" w:color="auto" w:fill="FFFFFF"/>
        </w:rPr>
        <w:t>液滴中清洗，将虫自身体上沾的</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hint="eastAsia"/>
          <w:color w:val="333333"/>
          <w:sz w:val="24"/>
          <w:szCs w:val="24"/>
          <w:shd w:val="clear" w:color="auto" w:fill="FFFFFF"/>
        </w:rPr>
        <w:t>尽可能洗去；</w:t>
      </w:r>
    </w:p>
    <w:p w14:paraId="27760BF9"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4</w:t>
      </w:r>
      <w:r w:rsidRPr="00E62302">
        <w:rPr>
          <w:rFonts w:ascii="宋体" w:eastAsia="宋体" w:hAnsi="宋体" w:cs="Arial" w:hint="eastAsia"/>
          <w:color w:val="333333"/>
          <w:sz w:val="24"/>
          <w:szCs w:val="24"/>
          <w:shd w:val="clear" w:color="auto" w:fill="FFFFFF"/>
        </w:rPr>
        <w:t>）将线虫挑入第二个液滴再次洗涤，保证虫体上不沾有</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将所有线虫挑入</w:t>
      </w:r>
      <w:r w:rsidRPr="00E62302">
        <w:rPr>
          <w:rFonts w:ascii="宋体" w:eastAsia="宋体" w:hAnsi="宋体" w:cs="Arial" w:hint="eastAsia"/>
          <w:color w:val="333333"/>
          <w:sz w:val="24"/>
          <w:szCs w:val="24"/>
          <w:shd w:val="clear" w:color="auto" w:fill="FFFFFF"/>
        </w:rPr>
        <w:lastRenderedPageBreak/>
        <w:t>第三个液滴；</w:t>
      </w:r>
    </w:p>
    <w:p w14:paraId="76B6143D" w14:textId="77777777" w:rsidR="004341F5" w:rsidRPr="00E62302" w:rsidRDefault="004341F5"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w:t>
      </w:r>
      <w:r w:rsidRPr="00E62302">
        <w:rPr>
          <w:rFonts w:ascii="宋体" w:eastAsia="宋体" w:hAnsi="宋体" w:cs="Arial" w:hint="eastAsia"/>
          <w:color w:val="333333"/>
          <w:sz w:val="24"/>
          <w:szCs w:val="24"/>
          <w:shd w:val="clear" w:color="auto" w:fill="FFFFFF"/>
        </w:rPr>
        <w:t>）用移液枪将第三个液滴转移至胶板上，打开</w:t>
      </w:r>
      <w:r w:rsidRPr="00146672">
        <w:rPr>
          <w:rFonts w:ascii="Times New Roman" w:eastAsia="宋体" w:hAnsi="Times New Roman" w:cs="Arial" w:hint="eastAsia"/>
          <w:color w:val="333333"/>
          <w:sz w:val="24"/>
          <w:szCs w:val="24"/>
          <w:shd w:val="clear" w:color="auto" w:fill="FFFFFF"/>
        </w:rPr>
        <w:t>pylon</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观察液滴状态，记录放置于胶板上的线虫数量，液滴被胶板吸干，线虫开始爬出时开始拍摄记录（根据成像效果对焦距进行微调），拍摄时间需大于</w:t>
      </w:r>
      <w:r w:rsidRPr="00146672">
        <w:rPr>
          <w:rFonts w:ascii="Times New Roman" w:eastAsia="宋体" w:hAnsi="Times New Roman" w:cs="Arial" w:hint="eastAsia"/>
          <w:color w:val="333333"/>
          <w:sz w:val="24"/>
          <w:szCs w:val="24"/>
          <w:shd w:val="clear" w:color="auto" w:fill="FFFFFF"/>
        </w:rPr>
        <w:t>3</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min</w:t>
      </w:r>
      <w:r w:rsidRPr="00E62302">
        <w:rPr>
          <w:rFonts w:ascii="宋体" w:eastAsia="宋体" w:hAnsi="宋体" w:cs="Arial"/>
          <w:color w:val="333333"/>
          <w:sz w:val="24"/>
          <w:szCs w:val="24"/>
          <w:shd w:val="clear" w:color="auto" w:fill="FFFFFF"/>
        </w:rPr>
        <w:t>;</w:t>
      </w:r>
    </w:p>
    <w:p w14:paraId="42335E9F" w14:textId="77777777" w:rsidR="00C10864" w:rsidRPr="00E62302" w:rsidRDefault="00670B37" w:rsidP="000327D0">
      <w:pPr>
        <w:spacing w:line="440" w:lineRule="exact"/>
        <w:jc w:val="left"/>
        <w:rPr>
          <w:rFonts w:ascii="宋体" w:eastAsia="宋体" w:hAnsi="宋体" w:cs="Arial"/>
          <w:color w:val="333333"/>
          <w:sz w:val="24"/>
          <w:szCs w:val="24"/>
          <w:shd w:val="clear" w:color="auto" w:fill="FFFFFF"/>
        </w:rPr>
      </w:pPr>
      <w:r w:rsidRPr="00146672">
        <w:rPr>
          <w:rFonts w:ascii="Times New Roman" w:eastAsia="宋体" w:hAnsi="Times New Roman" w:cs="Arial" w:hint="eastAsia"/>
          <w:color w:val="333333"/>
          <w:sz w:val="24"/>
          <w:szCs w:val="24"/>
          <w:shd w:val="clear" w:color="auto" w:fill="FFFFFF"/>
        </w:rPr>
        <w:t>2</w:t>
      </w:r>
      <w:r>
        <w:rPr>
          <w:rFonts w:ascii="宋体" w:eastAsia="宋体" w:hAnsi="宋体" w:cs="Arial"/>
          <w:color w:val="333333"/>
          <w:sz w:val="24"/>
          <w:szCs w:val="24"/>
          <w:shd w:val="clear" w:color="auto" w:fill="FFFFFF"/>
        </w:rPr>
        <w:t>.</w:t>
      </w:r>
      <w:r w:rsidR="00C10864" w:rsidRPr="00E62302">
        <w:rPr>
          <w:rFonts w:ascii="宋体" w:eastAsia="宋体" w:hAnsi="宋体" w:cs="Arial" w:hint="eastAsia"/>
          <w:color w:val="333333"/>
          <w:sz w:val="24"/>
          <w:szCs w:val="24"/>
          <w:shd w:val="clear" w:color="auto" w:fill="FFFFFF"/>
        </w:rPr>
        <w:t>存在</w:t>
      </w:r>
      <w:r w:rsidR="00C10864" w:rsidRPr="00146672">
        <w:rPr>
          <w:rFonts w:ascii="Times New Roman" w:eastAsia="宋体" w:hAnsi="Times New Roman" w:cs="Arial" w:hint="eastAsia"/>
          <w:color w:val="333333"/>
          <w:sz w:val="24"/>
          <w:szCs w:val="24"/>
          <w:shd w:val="clear" w:color="auto" w:fill="FFFFFF"/>
        </w:rPr>
        <w:t>Th</w:t>
      </w:r>
      <w:r w:rsidR="00C10864" w:rsidRPr="00E62302">
        <w:rPr>
          <w:rFonts w:ascii="宋体" w:eastAsia="宋体" w:hAnsi="宋体" w:cs="Arial"/>
          <w:color w:val="333333"/>
          <w:sz w:val="24"/>
          <w:szCs w:val="24"/>
          <w:shd w:val="clear" w:color="auto" w:fill="FFFFFF"/>
        </w:rPr>
        <w:t>(&gt;</w:t>
      </w:r>
      <w:r w:rsidR="00C10864" w:rsidRPr="00146672">
        <w:rPr>
          <w:rFonts w:ascii="Times New Roman" w:eastAsia="宋体" w:hAnsi="Times New Roman" w:cs="Arial"/>
          <w:color w:val="333333"/>
          <w:sz w:val="24"/>
          <w:szCs w:val="24"/>
          <w:shd w:val="clear" w:color="auto" w:fill="FFFFFF"/>
        </w:rPr>
        <w:t>20min</w:t>
      </w:r>
      <w:r w:rsidR="00C10864" w:rsidRPr="00E62302">
        <w:rPr>
          <w:rFonts w:ascii="宋体" w:eastAsia="宋体" w:hAnsi="宋体" w:cs="Arial"/>
          <w:color w:val="333333"/>
          <w:sz w:val="24"/>
          <w:szCs w:val="24"/>
          <w:shd w:val="clear" w:color="auto" w:fill="FFFFFF"/>
        </w:rPr>
        <w:t>)</w:t>
      </w:r>
    </w:p>
    <w:p w14:paraId="47C1DA58" w14:textId="77777777" w:rsidR="00C10864" w:rsidRPr="00E62302" w:rsidRDefault="00C10864"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hint="eastAsia"/>
          <w:color w:val="333333"/>
          <w:sz w:val="24"/>
          <w:szCs w:val="24"/>
          <w:shd w:val="clear" w:color="auto" w:fill="FFFFFF"/>
        </w:rPr>
        <w:t>1</w:t>
      </w:r>
      <w:r w:rsidRPr="00E62302">
        <w:rPr>
          <w:rFonts w:ascii="宋体" w:eastAsia="宋体" w:hAnsi="宋体" w:cs="Arial" w:hint="eastAsia"/>
          <w:color w:val="333333"/>
          <w:sz w:val="24"/>
          <w:szCs w:val="24"/>
          <w:shd w:val="clear" w:color="auto" w:fill="FFFFFF"/>
        </w:rPr>
        <w:t>）确定胶板上</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℃的位置，做标记；</w:t>
      </w:r>
    </w:p>
    <w:p w14:paraId="72E240FA" w14:textId="77777777" w:rsidR="00C10864" w:rsidRPr="00E62302" w:rsidRDefault="00C10864"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2</w:t>
      </w:r>
      <w:r w:rsidRPr="00E62302">
        <w:rPr>
          <w:rFonts w:ascii="宋体" w:eastAsia="宋体" w:hAnsi="宋体" w:cs="Arial" w:hint="eastAsia"/>
          <w:color w:val="333333"/>
          <w:sz w:val="24"/>
          <w:szCs w:val="24"/>
          <w:shd w:val="clear" w:color="auto" w:fill="FFFFFF"/>
        </w:rPr>
        <w:t>）准备一个空板，在其上滴</w:t>
      </w:r>
      <w:r w:rsidRPr="00146672">
        <w:rPr>
          <w:rFonts w:ascii="Times New Roman" w:eastAsia="宋体" w:hAnsi="Times New Roman" w:cs="Arial" w:hint="eastAsia"/>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滴</w:t>
      </w:r>
      <w:r w:rsidRPr="00146672">
        <w:rPr>
          <w:rFonts w:ascii="Times New Roman" w:eastAsia="宋体" w:hAnsi="Times New Roman" w:cs="Arial" w:hint="eastAsia"/>
          <w:color w:val="333333"/>
          <w:sz w:val="24"/>
          <w:szCs w:val="24"/>
          <w:shd w:val="clear" w:color="auto" w:fill="FFFFFF"/>
        </w:rPr>
        <w:t>1</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ul</w:t>
      </w:r>
      <w:r w:rsidRPr="00E62302">
        <w:rPr>
          <w:rFonts w:ascii="宋体" w:eastAsia="宋体" w:hAnsi="宋体" w:cs="Arial" w:hint="eastAsia"/>
          <w:color w:val="333333"/>
          <w:sz w:val="24"/>
          <w:szCs w:val="24"/>
          <w:shd w:val="clear" w:color="auto" w:fill="FFFFFF"/>
        </w:rPr>
        <w:t>的液体</w:t>
      </w:r>
      <w:r w:rsidRPr="00146672">
        <w:rPr>
          <w:rFonts w:ascii="Times New Roman" w:eastAsia="宋体" w:hAnsi="Times New Roman" w:cs="Arial" w:hint="eastAsia"/>
          <w:color w:val="333333"/>
          <w:sz w:val="24"/>
          <w:szCs w:val="24"/>
          <w:shd w:val="clear" w:color="auto" w:fill="FFFFFF"/>
        </w:rPr>
        <w:t>NGM</w:t>
      </w:r>
      <w:r w:rsidRPr="00E62302">
        <w:rPr>
          <w:rFonts w:ascii="宋体" w:eastAsia="宋体" w:hAnsi="宋体" w:cs="Arial" w:hint="eastAsia"/>
          <w:color w:val="333333"/>
          <w:sz w:val="24"/>
          <w:szCs w:val="24"/>
          <w:shd w:val="clear" w:color="auto" w:fill="FFFFFF"/>
        </w:rPr>
        <w:t>；</w:t>
      </w:r>
    </w:p>
    <w:p w14:paraId="6CE39CF2" w14:textId="77777777" w:rsidR="00C10864" w:rsidRPr="00E62302" w:rsidRDefault="00C10864"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3</w:t>
      </w:r>
      <w:r w:rsidRPr="00E62302">
        <w:rPr>
          <w:rFonts w:ascii="宋体" w:eastAsia="宋体" w:hAnsi="宋体" w:cs="Arial" w:hint="eastAsia"/>
          <w:color w:val="333333"/>
          <w:sz w:val="24"/>
          <w:szCs w:val="24"/>
          <w:shd w:val="clear" w:color="auto" w:fill="FFFFFF"/>
        </w:rPr>
        <w:t>）从培养箱中取出一板线虫，在</w:t>
      </w:r>
      <w:r w:rsidRPr="00146672">
        <w:rPr>
          <w:rFonts w:ascii="Times New Roman" w:eastAsia="宋体" w:hAnsi="Times New Roman" w:cs="Arial" w:hint="eastAsia"/>
          <w:color w:val="333333"/>
          <w:sz w:val="24"/>
          <w:szCs w:val="24"/>
          <w:shd w:val="clear" w:color="auto" w:fill="FFFFFF"/>
        </w:rPr>
        <w:t>2</w:t>
      </w:r>
      <w:r w:rsidR="00E10CD5"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℃环境中用眉毛挑取</w:t>
      </w:r>
      <w:r w:rsidRPr="00146672">
        <w:rPr>
          <w:rFonts w:ascii="Times New Roman" w:eastAsia="宋体" w:hAnsi="Times New Roman" w:cs="Arial" w:hint="eastAsia"/>
          <w:color w:val="333333"/>
          <w:sz w:val="24"/>
          <w:szCs w:val="24"/>
          <w:shd w:val="clear" w:color="auto" w:fill="FFFFFF"/>
        </w:rPr>
        <w:t>2</w:t>
      </w:r>
      <w:r w:rsidRPr="00146672">
        <w:rPr>
          <w:rFonts w:ascii="Times New Roman" w:eastAsia="宋体" w:hAnsi="Times New Roman" w:cs="Arial"/>
          <w:color w:val="333333"/>
          <w:sz w:val="24"/>
          <w:szCs w:val="24"/>
          <w:shd w:val="clear" w:color="auto" w:fill="FFFFFF"/>
        </w:rPr>
        <w:t>0</w:t>
      </w:r>
      <w:r w:rsidRPr="00E62302">
        <w:rPr>
          <w:rFonts w:ascii="宋体" w:eastAsia="宋体" w:hAnsi="宋体" w:cs="Arial" w:hint="eastAsia"/>
          <w:color w:val="333333"/>
          <w:sz w:val="24"/>
          <w:szCs w:val="24"/>
          <w:shd w:val="clear" w:color="auto" w:fill="FFFFFF"/>
        </w:rPr>
        <w:t>只左右的刚成年的线虫置于第一个</w:t>
      </w:r>
      <w:r w:rsidRPr="00146672">
        <w:rPr>
          <w:rFonts w:ascii="Times New Roman" w:eastAsia="宋体" w:hAnsi="Times New Roman" w:cs="Arial" w:hint="eastAsia"/>
          <w:color w:val="333333"/>
          <w:sz w:val="24"/>
          <w:szCs w:val="24"/>
          <w:shd w:val="clear" w:color="auto" w:fill="FFFFFF"/>
        </w:rPr>
        <w:t>NG</w:t>
      </w:r>
      <w:r w:rsidRPr="00146672">
        <w:rPr>
          <w:rFonts w:ascii="Times New Roman" w:eastAsia="宋体" w:hAnsi="Times New Roman" w:cs="Arial"/>
          <w:color w:val="333333"/>
          <w:sz w:val="24"/>
          <w:szCs w:val="24"/>
          <w:shd w:val="clear" w:color="auto" w:fill="FFFFFF"/>
        </w:rPr>
        <w:t>M</w:t>
      </w:r>
      <w:r w:rsidRPr="00E62302">
        <w:rPr>
          <w:rFonts w:ascii="宋体" w:eastAsia="宋体" w:hAnsi="宋体" w:cs="Arial" w:hint="eastAsia"/>
          <w:color w:val="333333"/>
          <w:sz w:val="24"/>
          <w:szCs w:val="24"/>
          <w:shd w:val="clear" w:color="auto" w:fill="FFFFFF"/>
        </w:rPr>
        <w:t>液滴中清洗，将虫自身体上沾的</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hint="eastAsia"/>
          <w:color w:val="333333"/>
          <w:sz w:val="24"/>
          <w:szCs w:val="24"/>
          <w:shd w:val="clear" w:color="auto" w:fill="FFFFFF"/>
        </w:rPr>
        <w:t>尽可能洗去；</w:t>
      </w:r>
    </w:p>
    <w:p w14:paraId="7308DFEE" w14:textId="77777777" w:rsidR="00C10864" w:rsidRPr="00E62302" w:rsidRDefault="00C10864"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4</w:t>
      </w:r>
      <w:r w:rsidRPr="00E62302">
        <w:rPr>
          <w:rFonts w:ascii="宋体" w:eastAsia="宋体" w:hAnsi="宋体" w:cs="Arial" w:hint="eastAsia"/>
          <w:color w:val="333333"/>
          <w:sz w:val="24"/>
          <w:szCs w:val="24"/>
          <w:shd w:val="clear" w:color="auto" w:fill="FFFFFF"/>
        </w:rPr>
        <w:t>）将线虫挑入第二个液滴再次洗涤，保证虫体上不沾有</w:t>
      </w:r>
      <w:r w:rsidRPr="00146672">
        <w:rPr>
          <w:rFonts w:ascii="Times New Roman" w:eastAsia="宋体" w:hAnsi="Times New Roman" w:cs="Arial" w:hint="eastAsia"/>
          <w:color w:val="333333"/>
          <w:sz w:val="24"/>
          <w:szCs w:val="24"/>
          <w:shd w:val="clear" w:color="auto" w:fill="FFFFFF"/>
        </w:rPr>
        <w:t>OP50</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将所有线虫挑入第三个液滴；</w:t>
      </w:r>
    </w:p>
    <w:p w14:paraId="36839C95" w14:textId="77777777" w:rsidR="00CD2968" w:rsidRPr="00E62302" w:rsidRDefault="00C10864" w:rsidP="000327D0">
      <w:pPr>
        <w:spacing w:line="440" w:lineRule="exact"/>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5</w:t>
      </w:r>
      <w:r w:rsidRPr="00E62302">
        <w:rPr>
          <w:rFonts w:ascii="宋体" w:eastAsia="宋体" w:hAnsi="宋体" w:cs="Arial" w:hint="eastAsia"/>
          <w:color w:val="333333"/>
          <w:sz w:val="24"/>
          <w:szCs w:val="24"/>
          <w:shd w:val="clear" w:color="auto" w:fill="FFFFFF"/>
        </w:rPr>
        <w:t>）用移液枪将第三个液滴转移至胶板上，打开</w:t>
      </w:r>
      <w:r w:rsidRPr="00146672">
        <w:rPr>
          <w:rFonts w:ascii="Times New Roman" w:eastAsia="宋体" w:hAnsi="Times New Roman" w:cs="Arial" w:hint="eastAsia"/>
          <w:color w:val="333333"/>
          <w:sz w:val="24"/>
          <w:szCs w:val="24"/>
          <w:shd w:val="clear" w:color="auto" w:fill="FFFFFF"/>
        </w:rPr>
        <w:t>pylon</w:t>
      </w:r>
      <w:r w:rsidRPr="00E62302">
        <w:rPr>
          <w:rFonts w:ascii="宋体" w:eastAsia="宋体" w:hAnsi="宋体" w:cs="Arial"/>
          <w:color w:val="333333"/>
          <w:sz w:val="24"/>
          <w:szCs w:val="24"/>
          <w:shd w:val="clear" w:color="auto" w:fill="FFFFFF"/>
        </w:rPr>
        <w:t>,</w:t>
      </w:r>
      <w:r w:rsidRPr="00E62302">
        <w:rPr>
          <w:rFonts w:ascii="宋体" w:eastAsia="宋体" w:hAnsi="宋体" w:cs="Arial" w:hint="eastAsia"/>
          <w:color w:val="333333"/>
          <w:sz w:val="24"/>
          <w:szCs w:val="24"/>
          <w:shd w:val="clear" w:color="auto" w:fill="FFFFFF"/>
        </w:rPr>
        <w:t>观察液滴状态，记录放置于胶板上的线虫数量，液滴被胶板吸干，线虫开始爬出时开始拍摄记录（根据成像效果对焦距进行微调），拍摄时间需大于</w:t>
      </w:r>
      <w:r w:rsidRPr="00146672">
        <w:rPr>
          <w:rFonts w:ascii="Times New Roman" w:eastAsia="宋体" w:hAnsi="Times New Roman" w:cs="Arial" w:hint="eastAsia"/>
          <w:color w:val="333333"/>
          <w:sz w:val="24"/>
          <w:szCs w:val="24"/>
          <w:shd w:val="clear" w:color="auto" w:fill="FFFFFF"/>
        </w:rPr>
        <w:t>3</w:t>
      </w:r>
      <w:r w:rsidRPr="00146672">
        <w:rPr>
          <w:rFonts w:ascii="Times New Roman" w:eastAsia="宋体" w:hAnsi="Times New Roman" w:cs="Arial"/>
          <w:color w:val="333333"/>
          <w:sz w:val="24"/>
          <w:szCs w:val="24"/>
          <w:shd w:val="clear" w:color="auto" w:fill="FFFFFF"/>
        </w:rPr>
        <w:t>0</w:t>
      </w:r>
      <w:r w:rsidRPr="00146672">
        <w:rPr>
          <w:rFonts w:ascii="Times New Roman" w:eastAsia="宋体" w:hAnsi="Times New Roman" w:cs="Arial" w:hint="eastAsia"/>
          <w:color w:val="333333"/>
          <w:sz w:val="24"/>
          <w:szCs w:val="24"/>
          <w:shd w:val="clear" w:color="auto" w:fill="FFFFFF"/>
        </w:rPr>
        <w:t>min</w:t>
      </w:r>
      <w:r w:rsidR="00543D05" w:rsidRPr="00E62302">
        <w:rPr>
          <w:rFonts w:ascii="宋体" w:eastAsia="宋体" w:hAnsi="宋体" w:cs="Arial" w:hint="eastAsia"/>
          <w:color w:val="333333"/>
          <w:sz w:val="24"/>
          <w:szCs w:val="24"/>
          <w:shd w:val="clear" w:color="auto" w:fill="FFFFFF"/>
        </w:rPr>
        <w:t>。</w:t>
      </w:r>
      <w:r w:rsidR="00971DE3">
        <w:rPr>
          <w:rFonts w:ascii="宋体" w:eastAsia="宋体" w:hAnsi="宋体" w:cs="Arial"/>
          <w:color w:val="333333"/>
          <w:sz w:val="24"/>
          <w:szCs w:val="24"/>
          <w:shd w:val="clear" w:color="auto" w:fill="FFFFFF"/>
        </w:rPr>
        <w:br w:type="page"/>
      </w:r>
    </w:p>
    <w:p w14:paraId="721AC1FD" w14:textId="77777777" w:rsidR="006139A2" w:rsidRPr="000327D0" w:rsidRDefault="000327D0" w:rsidP="000638DD">
      <w:pPr>
        <w:pStyle w:val="1"/>
        <w:rPr>
          <w:shd w:val="clear" w:color="auto" w:fill="FFFFFF"/>
        </w:rPr>
      </w:pPr>
      <w:bookmarkStart w:id="118" w:name="_Toc516556470"/>
      <w:bookmarkStart w:id="119" w:name="_Hlk516551783"/>
      <w:r>
        <w:rPr>
          <w:rFonts w:hint="eastAsia"/>
          <w:shd w:val="clear" w:color="auto" w:fill="FFFFFF"/>
        </w:rPr>
        <w:lastRenderedPageBreak/>
        <w:t>3</w:t>
      </w:r>
      <w:r>
        <w:rPr>
          <w:shd w:val="clear" w:color="auto" w:fill="FFFFFF"/>
        </w:rPr>
        <w:t>.</w:t>
      </w:r>
      <w:r w:rsidR="00E10CD5" w:rsidRPr="000327D0">
        <w:rPr>
          <w:rFonts w:hint="eastAsia"/>
          <w:shd w:val="clear" w:color="auto" w:fill="FFFFFF"/>
        </w:rPr>
        <w:t>实验结果及分析</w:t>
      </w:r>
      <w:bookmarkEnd w:id="118"/>
    </w:p>
    <w:p w14:paraId="0790FA27" w14:textId="696196B4" w:rsidR="00C21941" w:rsidRPr="00E62302" w:rsidRDefault="00C21941" w:rsidP="000638DD">
      <w:pPr>
        <w:pStyle w:val="2"/>
        <w:spacing w:before="156" w:after="156"/>
        <w:rPr>
          <w:shd w:val="clear" w:color="auto" w:fill="FFFFFF"/>
        </w:rPr>
      </w:pPr>
      <w:bookmarkStart w:id="120" w:name="_Toc516556471"/>
      <w:bookmarkStart w:id="121" w:name="_Hlk516548598"/>
      <w:r w:rsidRPr="00146672">
        <w:rPr>
          <w:rFonts w:hint="eastAsia"/>
          <w:shd w:val="clear" w:color="auto" w:fill="FFFFFF"/>
        </w:rPr>
        <w:t>3</w:t>
      </w:r>
      <w:r w:rsidRPr="00E62302">
        <w:rPr>
          <w:shd w:val="clear" w:color="auto" w:fill="FFFFFF"/>
        </w:rPr>
        <w:t>.</w:t>
      </w:r>
      <w:r w:rsidRPr="00146672">
        <w:rPr>
          <w:shd w:val="clear" w:color="auto" w:fill="FFFFFF"/>
        </w:rPr>
        <w:t>1</w:t>
      </w:r>
      <w:r w:rsidRPr="00E62302">
        <w:rPr>
          <w:rFonts w:hint="eastAsia"/>
          <w:shd w:val="clear" w:color="auto" w:fill="FFFFFF"/>
        </w:rPr>
        <w:t>线虫运动轨迹分析</w:t>
      </w:r>
      <w:bookmarkEnd w:id="120"/>
    </w:p>
    <w:p w14:paraId="199763EE" w14:textId="77777777" w:rsidR="00442053" w:rsidRPr="005F205D" w:rsidRDefault="00442053" w:rsidP="00442053">
      <w:pPr>
        <w:pStyle w:val="3"/>
        <w:spacing w:before="156" w:after="156"/>
        <w:rPr>
          <w:shd w:val="clear" w:color="auto" w:fill="FFFFFF"/>
        </w:rPr>
      </w:pPr>
      <w:bookmarkStart w:id="122" w:name="_Toc516556472"/>
      <w:bookmarkEnd w:id="121"/>
      <w:r w:rsidRPr="005F205D">
        <w:rPr>
          <w:rFonts w:hint="eastAsia"/>
          <w:shd w:val="clear" w:color="auto" w:fill="FFFFFF"/>
        </w:rPr>
        <w:t>3</w:t>
      </w:r>
      <w:r w:rsidRPr="005F205D">
        <w:rPr>
          <w:shd w:val="clear" w:color="auto" w:fill="FFFFFF"/>
        </w:rPr>
        <w:t>.</w:t>
      </w:r>
      <w:r>
        <w:rPr>
          <w:shd w:val="clear" w:color="auto" w:fill="FFFFFF"/>
        </w:rPr>
        <w:t>1.1</w:t>
      </w:r>
      <w:r w:rsidRPr="005F205D">
        <w:rPr>
          <w:rFonts w:hint="eastAsia"/>
          <w:shd w:val="clear" w:color="auto" w:fill="FFFFFF"/>
        </w:rPr>
        <w:t>线虫运动轨迹分析</w:t>
      </w:r>
      <w:bookmarkEnd w:id="122"/>
    </w:p>
    <w:p w14:paraId="644A786D" w14:textId="6B6131A9" w:rsidR="00442053" w:rsidRPr="00F06F27" w:rsidRDefault="00442053" w:rsidP="00F06F27">
      <w:pPr>
        <w:spacing w:beforeLines="50" w:before="156" w:afterLines="50" w:after="156"/>
        <w:jc w:val="center"/>
        <w:rPr>
          <w:rFonts w:ascii="宋体" w:eastAsia="宋体" w:hAnsi="宋体" w:cs="Arial"/>
          <w:color w:val="333333"/>
          <w:sz w:val="24"/>
          <w:szCs w:val="24"/>
          <w:shd w:val="clear" w:color="auto" w:fill="FFFFFF"/>
        </w:rPr>
      </w:pPr>
      <w:r>
        <w:rPr>
          <w:rFonts w:hint="eastAsia"/>
          <w:noProof/>
        </w:rPr>
        <mc:AlternateContent>
          <mc:Choice Requires="wpg">
            <w:drawing>
              <wp:anchor distT="0" distB="0" distL="114300" distR="114300" simplePos="0" relativeHeight="251681792" behindDoc="0" locked="0" layoutInCell="1" allowOverlap="1" wp14:anchorId="3D2F09E5" wp14:editId="509B658A">
                <wp:simplePos x="0" y="0"/>
                <wp:positionH relativeFrom="column">
                  <wp:posOffset>-140335</wp:posOffset>
                </wp:positionH>
                <wp:positionV relativeFrom="paragraph">
                  <wp:posOffset>395263</wp:posOffset>
                </wp:positionV>
                <wp:extent cx="5592005" cy="2364740"/>
                <wp:effectExtent l="0" t="0" r="0" b="0"/>
                <wp:wrapSquare wrapText="bothSides"/>
                <wp:docPr id="2" name="组合 2"/>
                <wp:cNvGraphicFramePr/>
                <a:graphic xmlns:a="http://schemas.openxmlformats.org/drawingml/2006/main">
                  <a:graphicData uri="http://schemas.microsoft.com/office/word/2010/wordprocessingGroup">
                    <wpg:wgp>
                      <wpg:cNvGrpSpPr/>
                      <wpg:grpSpPr>
                        <a:xfrm>
                          <a:off x="0" y="0"/>
                          <a:ext cx="5592005" cy="2364740"/>
                          <a:chOff x="0" y="0"/>
                          <a:chExt cx="5592005" cy="2364740"/>
                        </a:xfrm>
                      </wpg:grpSpPr>
                      <pic:pic xmlns:pic="http://schemas.openxmlformats.org/drawingml/2006/picture">
                        <pic:nvPicPr>
                          <pic:cNvPr id="23" name="图片 23"/>
                          <pic:cNvPicPr>
                            <a:picLocks/>
                          </pic:cNvPicPr>
                        </pic:nvPicPr>
                        <pic:blipFill>
                          <a:blip r:embed="rId20" cstate="print">
                            <a:extLst>
                              <a:ext uri="{28A0092B-C50C-407E-A947-70E740481C1C}">
                                <a14:useLocalDpi xmlns:a14="http://schemas.microsoft.com/office/drawing/2010/main" val="0"/>
                              </a:ext>
                            </a:extLst>
                          </a:blip>
                          <a:stretch>
                            <a:fillRect/>
                          </a:stretch>
                        </pic:blipFill>
                        <pic:spPr>
                          <a:xfrm>
                            <a:off x="0" y="76200"/>
                            <a:ext cx="1799590" cy="2256790"/>
                          </a:xfrm>
                          <a:prstGeom prst="rect">
                            <a:avLst/>
                          </a:prstGeom>
                        </pic:spPr>
                      </pic:pic>
                      <pic:pic xmlns:pic="http://schemas.openxmlformats.org/drawingml/2006/picture">
                        <pic:nvPicPr>
                          <pic:cNvPr id="24" name="图片 24"/>
                          <pic:cNvPicPr>
                            <a:picLocks/>
                          </pic:cNvPicPr>
                        </pic:nvPicPr>
                        <pic:blipFill>
                          <a:blip r:embed="rId21" cstate="print">
                            <a:extLst>
                              <a:ext uri="{28A0092B-C50C-407E-A947-70E740481C1C}">
                                <a14:useLocalDpi xmlns:a14="http://schemas.microsoft.com/office/drawing/2010/main" val="0"/>
                              </a:ext>
                            </a:extLst>
                          </a:blip>
                          <a:stretch>
                            <a:fillRect/>
                          </a:stretch>
                        </pic:blipFill>
                        <pic:spPr>
                          <a:xfrm>
                            <a:off x="1869830" y="0"/>
                            <a:ext cx="1799590" cy="2339975"/>
                          </a:xfrm>
                          <a:prstGeom prst="rect">
                            <a:avLst/>
                          </a:prstGeom>
                        </pic:spPr>
                      </pic:pic>
                      <pic:pic xmlns:pic="http://schemas.openxmlformats.org/drawingml/2006/picture">
                        <pic:nvPicPr>
                          <pic:cNvPr id="25" name="图片 25"/>
                          <pic:cNvPicPr>
                            <a:picLocks/>
                          </pic:cNvPicPr>
                        </pic:nvPicPr>
                        <pic:blipFill>
                          <a:blip r:embed="rId22" cstate="print">
                            <a:extLst>
                              <a:ext uri="{28A0092B-C50C-407E-A947-70E740481C1C}">
                                <a14:useLocalDpi xmlns:a14="http://schemas.microsoft.com/office/drawing/2010/main" val="0"/>
                              </a:ext>
                            </a:extLst>
                          </a:blip>
                          <a:stretch>
                            <a:fillRect/>
                          </a:stretch>
                        </pic:blipFill>
                        <pic:spPr>
                          <a:xfrm>
                            <a:off x="3792415" y="0"/>
                            <a:ext cx="1799590" cy="236474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921072A" id="组合 2" o:spid="_x0000_s1026" style="position:absolute;left:0;text-align:left;margin-left:-11.05pt;margin-top:31.1pt;width:440.3pt;height:186.2pt;z-index:251681792" coordsize="55920,23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">
                <v:shape id="图片 23" o:spid="_x0000_s1027" type="#_x0000_t75" style="position:absolute;top:762;width:17995;height:2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">
                  <v:imagedata r:id="rId23" o:title=""/>
                  <o:lock v:ext="edit" aspectratio="f"/>
                </v:shape>
                <v:shape id="图片 24" o:spid="_x0000_s1028" type="#_x0000_t75" style="position:absolute;left:18698;width:17996;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">
                  <v:imagedata r:id="rId24" o:title=""/>
                  <o:lock v:ext="edit" aspectratio="f"/>
                </v:shape>
                <v:shape id="图片 25" o:spid="_x0000_s1029" type="#_x0000_t75" style="position:absolute;left:37924;width:17996;height:2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">
                  <v:imagedata r:id="rId25" o:title=""/>
                  <o:lock v:ext="edit" aspectratio="f"/>
                </v:shape>
                <w10:wrap type="square"/>
              </v:group>
            </w:pict>
          </mc:Fallback>
        </mc:AlternateContent>
      </w:r>
    </w:p>
    <w:p w14:paraId="17FAC80A" w14:textId="77777777" w:rsidR="00442053" w:rsidRPr="005F205D" w:rsidRDefault="00442053" w:rsidP="00F06F27">
      <w:pPr>
        <w:jc w:val="center"/>
        <w:rPr>
          <w:rFonts w:ascii="宋体" w:eastAsia="宋体" w:hAnsi="宋体" w:cs="Arial"/>
          <w:color w:val="333333"/>
          <w:szCs w:val="21"/>
          <w:shd w:val="clear" w:color="auto" w:fill="FFFFFF"/>
        </w:rPr>
      </w:pPr>
      <w:r w:rsidRPr="00A120EB">
        <w:rPr>
          <w:rFonts w:ascii="宋体" w:eastAsia="宋体" w:hAnsi="宋体" w:cs="Arial" w:hint="eastAsia"/>
          <w:color w:val="333333"/>
          <w:szCs w:val="21"/>
          <w:shd w:val="clear" w:color="auto" w:fill="FFFFFF"/>
        </w:rPr>
        <w:t>图3</w:t>
      </w:r>
      <w:r w:rsidRPr="00A120EB">
        <w:rPr>
          <w:rFonts w:ascii="宋体" w:eastAsia="宋体" w:hAnsi="宋体" w:cs="Arial"/>
          <w:color w:val="333333"/>
          <w:szCs w:val="21"/>
          <w:shd w:val="clear" w:color="auto" w:fill="FFFFFF"/>
        </w:rPr>
        <w:t xml:space="preserve">.1 </w:t>
      </w:r>
      <w:r w:rsidRPr="00A120EB">
        <w:rPr>
          <w:rFonts w:ascii="宋体" w:eastAsia="宋体" w:hAnsi="宋体" w:cs="Arial" w:hint="eastAsia"/>
          <w:color w:val="333333"/>
          <w:szCs w:val="21"/>
          <w:shd w:val="clear" w:color="auto" w:fill="FFFFFF"/>
        </w:rPr>
        <w:t>三种趋热行为轨迹图</w:t>
      </w:r>
    </w:p>
    <w:p w14:paraId="0AD8E454" w14:textId="10996E3F" w:rsidR="00442053" w:rsidRPr="00492637" w:rsidRDefault="00442053" w:rsidP="00492637">
      <w:pPr>
        <w:spacing w:beforeLines="50" w:before="156" w:afterLines="50" w:after="156" w:line="440" w:lineRule="exact"/>
        <w:ind w:firstLineChars="200" w:firstLine="480"/>
        <w:jc w:val="left"/>
        <w:rPr>
          <w:rFonts w:ascii="宋体" w:eastAsia="宋体" w:hAnsi="宋体" w:cs="Arial"/>
          <w:color w:val="333333"/>
          <w:szCs w:val="21"/>
          <w:shd w:val="clear" w:color="auto" w:fill="FFFFFF"/>
        </w:rPr>
      </w:pPr>
      <w:r w:rsidRPr="00492637">
        <w:rPr>
          <w:rFonts w:ascii="宋体" w:eastAsia="宋体" w:hAnsi="宋体" w:cs="Arial" w:hint="eastAsia"/>
          <w:color w:val="333333"/>
          <w:sz w:val="24"/>
          <w:szCs w:val="24"/>
          <w:shd w:val="clear" w:color="auto" w:fill="FFFFFF"/>
        </w:rPr>
        <w:t>对实验中拍摄所得的图片进行处理，拼接得到线虫移动的轨迹图如上，为保证统计学上具有意义，线虫的轨迹数目均大于7</w:t>
      </w:r>
      <w:r w:rsidRPr="00492637">
        <w:rPr>
          <w:rFonts w:ascii="宋体" w:eastAsia="宋体" w:hAnsi="宋体" w:cs="Arial"/>
          <w:color w:val="333333"/>
          <w:sz w:val="24"/>
          <w:szCs w:val="24"/>
          <w:shd w:val="clear" w:color="auto" w:fill="FFFFFF"/>
        </w:rPr>
        <w:t>0</w:t>
      </w:r>
      <w:r w:rsidRPr="00492637">
        <w:rPr>
          <w:rFonts w:ascii="宋体" w:eastAsia="宋体" w:hAnsi="宋体" w:cs="Arial" w:hint="eastAsia"/>
          <w:color w:val="333333"/>
          <w:sz w:val="24"/>
          <w:szCs w:val="24"/>
          <w:shd w:val="clear" w:color="auto" w:fill="FFFFFF"/>
        </w:rPr>
        <w:t>条，最后一幅图显示的在原培养温度附近运动的行为现象比较稳定，故包含的轨迹数目比前两种情况少。从轨迹图可以清晰地看出，若线虫一直培养在1</w:t>
      </w:r>
      <w:r w:rsidRPr="00492637">
        <w:rPr>
          <w:rFonts w:ascii="宋体" w:eastAsia="宋体" w:hAnsi="宋体" w:cs="Arial"/>
          <w:color w:val="333333"/>
          <w:sz w:val="24"/>
          <w:szCs w:val="24"/>
          <w:shd w:val="clear" w:color="auto" w:fill="FFFFFF"/>
        </w:rPr>
        <w:t>6</w:t>
      </w:r>
      <w:r w:rsidRPr="00492637">
        <w:rPr>
          <w:rFonts w:ascii="宋体" w:eastAsia="宋体" w:hAnsi="宋体" w:cs="Arial" w:hint="eastAsia"/>
          <w:color w:val="333333"/>
          <w:sz w:val="24"/>
          <w:szCs w:val="24"/>
          <w:shd w:val="clear" w:color="auto" w:fill="FFFFFF"/>
        </w:rPr>
        <w:t>℃，当其被放置在温度梯度场2</w:t>
      </w:r>
      <w:r w:rsidRPr="00492637">
        <w:rPr>
          <w:rFonts w:ascii="宋体" w:eastAsia="宋体" w:hAnsi="宋体" w:cs="Arial"/>
          <w:color w:val="333333"/>
          <w:sz w:val="24"/>
          <w:szCs w:val="24"/>
          <w:shd w:val="clear" w:color="auto" w:fill="FFFFFF"/>
        </w:rPr>
        <w:t>0</w:t>
      </w:r>
      <w:r w:rsidRPr="00492637">
        <w:rPr>
          <w:rFonts w:ascii="宋体" w:eastAsia="宋体" w:hAnsi="宋体" w:cs="Arial" w:hint="eastAsia"/>
          <w:color w:val="333333"/>
          <w:sz w:val="24"/>
          <w:szCs w:val="24"/>
          <w:shd w:val="clear" w:color="auto" w:fill="FFFFFF"/>
        </w:rPr>
        <w:t>℃的位置时，线虫向温度梯度降低的方向迁移；若线虫一直培养在2</w:t>
      </w:r>
      <w:r w:rsidRPr="00492637">
        <w:rPr>
          <w:rFonts w:ascii="宋体" w:eastAsia="宋体" w:hAnsi="宋体" w:cs="Arial"/>
          <w:color w:val="333333"/>
          <w:sz w:val="24"/>
          <w:szCs w:val="24"/>
          <w:shd w:val="clear" w:color="auto" w:fill="FFFFFF"/>
        </w:rPr>
        <w:t>5</w:t>
      </w:r>
      <w:r w:rsidRPr="00492637">
        <w:rPr>
          <w:rFonts w:ascii="宋体" w:eastAsia="宋体" w:hAnsi="宋体" w:cs="Arial" w:hint="eastAsia"/>
          <w:color w:val="333333"/>
          <w:sz w:val="24"/>
          <w:szCs w:val="24"/>
          <w:shd w:val="clear" w:color="auto" w:fill="FFFFFF"/>
        </w:rPr>
        <w:t>℃，当其被放置在温度梯度场2</w:t>
      </w:r>
      <w:r w:rsidRPr="00492637">
        <w:rPr>
          <w:rFonts w:ascii="宋体" w:eastAsia="宋体" w:hAnsi="宋体" w:cs="Arial"/>
          <w:color w:val="333333"/>
          <w:sz w:val="24"/>
          <w:szCs w:val="24"/>
          <w:shd w:val="clear" w:color="auto" w:fill="FFFFFF"/>
        </w:rPr>
        <w:t>0</w:t>
      </w:r>
      <w:r w:rsidRPr="00492637">
        <w:rPr>
          <w:rFonts w:ascii="宋体" w:eastAsia="宋体" w:hAnsi="宋体" w:cs="Arial" w:hint="eastAsia"/>
          <w:color w:val="333333"/>
          <w:sz w:val="24"/>
          <w:szCs w:val="24"/>
          <w:shd w:val="clear" w:color="auto" w:fill="FFFFFF"/>
        </w:rPr>
        <w:t>℃的位置时，线虫会向着温度梯度升高的方向迁移；若线虫一直培养在2</w:t>
      </w:r>
      <w:r w:rsidRPr="00492637">
        <w:rPr>
          <w:rFonts w:ascii="宋体" w:eastAsia="宋体" w:hAnsi="宋体" w:cs="Arial"/>
          <w:color w:val="333333"/>
          <w:sz w:val="24"/>
          <w:szCs w:val="24"/>
          <w:shd w:val="clear" w:color="auto" w:fill="FFFFFF"/>
        </w:rPr>
        <w:t>2</w:t>
      </w:r>
      <w:r w:rsidRPr="00492637">
        <w:rPr>
          <w:rFonts w:ascii="宋体" w:eastAsia="宋体" w:hAnsi="宋体" w:cs="Arial" w:hint="eastAsia"/>
          <w:color w:val="333333"/>
          <w:sz w:val="24"/>
          <w:szCs w:val="24"/>
          <w:shd w:val="clear" w:color="auto" w:fill="FFFFFF"/>
        </w:rPr>
        <w:t>℃，当其被放置在温度梯度场2</w:t>
      </w:r>
      <w:r w:rsidRPr="00492637">
        <w:rPr>
          <w:rFonts w:ascii="宋体" w:eastAsia="宋体" w:hAnsi="宋体" w:cs="Arial"/>
          <w:color w:val="333333"/>
          <w:sz w:val="24"/>
          <w:szCs w:val="24"/>
          <w:shd w:val="clear" w:color="auto" w:fill="FFFFFF"/>
        </w:rPr>
        <w:t>2</w:t>
      </w:r>
      <w:r w:rsidRPr="00492637">
        <w:rPr>
          <w:rFonts w:ascii="宋体" w:eastAsia="宋体" w:hAnsi="宋体" w:cs="Arial" w:hint="eastAsia"/>
          <w:color w:val="333333"/>
          <w:sz w:val="24"/>
          <w:szCs w:val="24"/>
          <w:shd w:val="clear" w:color="auto" w:fill="FFFFFF"/>
        </w:rPr>
        <w:t>℃的位置时，线虫会在2</w:t>
      </w:r>
      <w:r w:rsidRPr="00492637">
        <w:rPr>
          <w:rFonts w:ascii="宋体" w:eastAsia="宋体" w:hAnsi="宋体" w:cs="Arial"/>
          <w:color w:val="333333"/>
          <w:sz w:val="24"/>
          <w:szCs w:val="24"/>
          <w:shd w:val="clear" w:color="auto" w:fill="FFFFFF"/>
        </w:rPr>
        <w:t>2</w:t>
      </w:r>
      <w:r w:rsidRPr="00492637">
        <w:rPr>
          <w:rFonts w:ascii="宋体" w:eastAsia="宋体" w:hAnsi="宋体" w:cs="Arial" w:hint="eastAsia"/>
          <w:color w:val="333333"/>
          <w:sz w:val="24"/>
          <w:szCs w:val="24"/>
          <w:shd w:val="clear" w:color="auto" w:fill="FFFFFF"/>
        </w:rPr>
        <w:t>℃附近爬行，而不会逆温度梯度方向或者顺温度梯度方向爬行。</w:t>
      </w:r>
    </w:p>
    <w:p w14:paraId="3DBC22F0" w14:textId="77777777" w:rsidR="00442053" w:rsidRPr="005F205D" w:rsidRDefault="00442053" w:rsidP="00442053">
      <w:pPr>
        <w:spacing w:beforeLines="50" w:before="156" w:afterLines="50" w:after="156"/>
        <w:rPr>
          <w:rFonts w:ascii="宋体" w:eastAsia="宋体" w:hAnsi="宋体" w:cs="Arial"/>
          <w:color w:val="333333"/>
          <w:szCs w:val="21"/>
          <w:shd w:val="clear" w:color="auto" w:fill="FFFFFF"/>
        </w:rPr>
      </w:pPr>
    </w:p>
    <w:p w14:paraId="75952268" w14:textId="71A52BED"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7555EC16" w14:textId="5EA40244"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7C4EEF04" w14:textId="77777777"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7B34635C" w14:textId="171123FA"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23D4CAD1" w14:textId="43E5864F" w:rsidR="00442053" w:rsidRPr="005F205D" w:rsidRDefault="00492637" w:rsidP="00442053">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noProof/>
          <w:color w:val="333333"/>
          <w:sz w:val="24"/>
          <w:szCs w:val="24"/>
          <w:shd w:val="clear" w:color="auto" w:fill="FFFFFF"/>
        </w:rPr>
        <w:lastRenderedPageBreak/>
        <w:drawing>
          <wp:anchor distT="0" distB="0" distL="114300" distR="114300" simplePos="0" relativeHeight="251682816" behindDoc="0" locked="0" layoutInCell="1" allowOverlap="1" wp14:anchorId="62A919E2" wp14:editId="281564D0">
            <wp:simplePos x="0" y="0"/>
            <wp:positionH relativeFrom="column">
              <wp:posOffset>531495</wp:posOffset>
            </wp:positionH>
            <wp:positionV relativeFrom="paragraph">
              <wp:posOffset>0</wp:posOffset>
            </wp:positionV>
            <wp:extent cx="4718050" cy="252031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1.png"/>
                    <pic:cNvPicPr/>
                  </pic:nvPicPr>
                  <pic:blipFill>
                    <a:blip r:embed="rId26">
                      <a:extLst>
                        <a:ext uri="{28A0092B-C50C-407E-A947-70E740481C1C}">
                          <a14:useLocalDpi xmlns:a14="http://schemas.microsoft.com/office/drawing/2010/main" val="0"/>
                        </a:ext>
                      </a:extLst>
                    </a:blip>
                    <a:stretch>
                      <a:fillRect/>
                    </a:stretch>
                  </pic:blipFill>
                  <pic:spPr>
                    <a:xfrm>
                      <a:off x="0" y="0"/>
                      <a:ext cx="4718050" cy="2520315"/>
                    </a:xfrm>
                    <a:prstGeom prst="rect">
                      <a:avLst/>
                    </a:prstGeom>
                  </pic:spPr>
                </pic:pic>
              </a:graphicData>
            </a:graphic>
            <wp14:sizeRelH relativeFrom="margin">
              <wp14:pctWidth>0</wp14:pctWidth>
            </wp14:sizeRelH>
            <wp14:sizeRelV relativeFrom="margin">
              <wp14:pctHeight>0</wp14:pctHeight>
            </wp14:sizeRelV>
          </wp:anchor>
        </w:drawing>
      </w:r>
    </w:p>
    <w:p w14:paraId="35757A49" w14:textId="77777777"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76E10B7F" w14:textId="77777777"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32830431" w14:textId="77777777"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6744ABC8" w14:textId="77777777"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507F0BA5" w14:textId="68931D3B" w:rsidR="00442053" w:rsidRDefault="00442053" w:rsidP="00442053">
      <w:pPr>
        <w:spacing w:line="440" w:lineRule="exact"/>
        <w:jc w:val="left"/>
        <w:rPr>
          <w:rFonts w:ascii="宋体" w:eastAsia="宋体" w:hAnsi="宋体" w:cs="Arial"/>
          <w:color w:val="333333"/>
          <w:sz w:val="24"/>
          <w:szCs w:val="24"/>
          <w:shd w:val="clear" w:color="auto" w:fill="FFFFFF"/>
        </w:rPr>
      </w:pPr>
    </w:p>
    <w:p w14:paraId="6ED53D44" w14:textId="698256D1" w:rsidR="00492637" w:rsidRDefault="00492637" w:rsidP="00442053">
      <w:pPr>
        <w:spacing w:line="440" w:lineRule="exact"/>
        <w:jc w:val="left"/>
        <w:rPr>
          <w:rFonts w:ascii="宋体" w:eastAsia="宋体" w:hAnsi="宋体" w:cs="Arial"/>
          <w:color w:val="333333"/>
          <w:sz w:val="24"/>
          <w:szCs w:val="24"/>
          <w:shd w:val="clear" w:color="auto" w:fill="FFFFFF"/>
        </w:rPr>
      </w:pPr>
    </w:p>
    <w:p w14:paraId="48498663" w14:textId="3C7A88F9" w:rsidR="00492637" w:rsidRPr="005F205D" w:rsidRDefault="00492637" w:rsidP="00442053">
      <w:pPr>
        <w:spacing w:line="440" w:lineRule="exact"/>
        <w:jc w:val="left"/>
        <w:rPr>
          <w:rFonts w:ascii="宋体" w:eastAsia="宋体" w:hAnsi="宋体" w:cs="Arial"/>
          <w:color w:val="333333"/>
          <w:sz w:val="24"/>
          <w:szCs w:val="24"/>
          <w:shd w:val="clear" w:color="auto" w:fill="FFFFFF"/>
        </w:rPr>
      </w:pPr>
    </w:p>
    <w:p w14:paraId="58C8580A" w14:textId="77777777" w:rsidR="00492637" w:rsidRDefault="00492637" w:rsidP="00442053">
      <w:pPr>
        <w:spacing w:beforeLines="50" w:before="156" w:afterLines="50" w:after="156"/>
        <w:jc w:val="center"/>
        <w:rPr>
          <w:rFonts w:ascii="宋体" w:eastAsia="宋体" w:hAnsi="宋体" w:cs="Arial"/>
          <w:color w:val="333333"/>
          <w:szCs w:val="21"/>
          <w:shd w:val="clear" w:color="auto" w:fill="FFFFFF"/>
        </w:rPr>
      </w:pPr>
    </w:p>
    <w:p w14:paraId="34EE99AD" w14:textId="575E53F9" w:rsidR="00442053" w:rsidRDefault="00442053" w:rsidP="00F06F27">
      <w:pPr>
        <w:spacing w:beforeLines="50" w:before="156" w:afterLines="50" w:after="156"/>
        <w:jc w:val="center"/>
        <w:rPr>
          <w:rFonts w:ascii="宋体" w:eastAsia="宋体" w:hAnsi="宋体" w:cs="Arial"/>
          <w:color w:val="333333"/>
          <w:szCs w:val="21"/>
          <w:shd w:val="clear" w:color="auto" w:fill="FFFFFF"/>
        </w:rPr>
      </w:pP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 xml:space="preserve">.2 </w:t>
      </w:r>
      <w:r w:rsidRPr="005F205D">
        <w:rPr>
          <w:rFonts w:ascii="宋体" w:eastAsia="宋体" w:hAnsi="宋体" w:cs="Arial" w:hint="eastAsia"/>
          <w:color w:val="333333"/>
          <w:szCs w:val="21"/>
          <w:shd w:val="clear" w:color="auto" w:fill="FFFFFF"/>
        </w:rPr>
        <w:t>Th影响线虫趋热行为的轨迹对比图</w:t>
      </w:r>
    </w:p>
    <w:p w14:paraId="408A486E" w14:textId="77777777" w:rsidR="00442053" w:rsidRPr="00492637" w:rsidRDefault="00442053" w:rsidP="00492637">
      <w:pPr>
        <w:spacing w:beforeLines="50" w:before="156" w:afterLines="50" w:after="156" w:line="440" w:lineRule="exact"/>
        <w:ind w:firstLineChars="200" w:firstLine="480"/>
        <w:jc w:val="left"/>
        <w:rPr>
          <w:rFonts w:ascii="宋体" w:eastAsia="宋体" w:hAnsi="宋体" w:cs="Arial"/>
          <w:color w:val="333333"/>
          <w:szCs w:val="21"/>
          <w:shd w:val="clear" w:color="auto" w:fill="FFFFFF"/>
        </w:rPr>
      </w:pPr>
      <w:r w:rsidRPr="00492637">
        <w:rPr>
          <w:rFonts w:ascii="宋体" w:eastAsia="宋体" w:hAnsi="宋体" w:cs="Arial" w:hint="eastAsia"/>
          <w:color w:val="333333"/>
          <w:sz w:val="24"/>
          <w:szCs w:val="24"/>
          <w:shd w:val="clear" w:color="auto" w:fill="FFFFFF"/>
        </w:rPr>
        <w:t>为验证线虫在有无Th培养条件下是否存在差别，进行了两组几乎不存在Th（ &lt;</w:t>
      </w:r>
      <w:r w:rsidRPr="00492637">
        <w:rPr>
          <w:rFonts w:ascii="宋体" w:eastAsia="宋体" w:hAnsi="宋体" w:cs="Arial"/>
          <w:color w:val="333333"/>
          <w:sz w:val="24"/>
          <w:szCs w:val="24"/>
          <w:shd w:val="clear" w:color="auto" w:fill="FFFFFF"/>
        </w:rPr>
        <w:t xml:space="preserve"> </w:t>
      </w:r>
      <w:r w:rsidRPr="00492637">
        <w:rPr>
          <w:rFonts w:ascii="宋体" w:eastAsia="宋体" w:hAnsi="宋体" w:cs="Arial" w:hint="eastAsia"/>
          <w:color w:val="333333"/>
          <w:sz w:val="24"/>
          <w:szCs w:val="24"/>
          <w:shd w:val="clear" w:color="auto" w:fill="FFFFFF"/>
        </w:rPr>
        <w:t>5min）的实验，对比有</w:t>
      </w:r>
      <w:r w:rsidRPr="00492637">
        <w:rPr>
          <w:rFonts w:ascii="宋体" w:eastAsia="宋体" w:hAnsi="宋体" w:cs="Arial"/>
          <w:color w:val="333333"/>
          <w:sz w:val="24"/>
          <w:szCs w:val="24"/>
          <w:shd w:val="clear" w:color="auto" w:fill="FFFFFF"/>
        </w:rPr>
        <w:t>Th</w:t>
      </w:r>
      <w:r w:rsidRPr="00492637">
        <w:rPr>
          <w:rFonts w:ascii="宋体" w:eastAsia="宋体" w:hAnsi="宋体" w:cs="Arial" w:hint="eastAsia"/>
          <w:color w:val="333333"/>
          <w:sz w:val="24"/>
          <w:szCs w:val="24"/>
          <w:shd w:val="clear" w:color="auto" w:fill="FFFFFF"/>
        </w:rPr>
        <w:t>培养和无Th培养的两幅轨迹图，发现，在几乎无Th培养的情况下，线虫没有明显的顺温度梯度移动的趋势，其活动近似于自由运动，而有Th培养阶段线虫迁移行为表现出明显的顺温度梯度的趋势。</w:t>
      </w:r>
    </w:p>
    <w:p w14:paraId="140981D9" w14:textId="77777777" w:rsidR="00442053" w:rsidRPr="005F205D" w:rsidRDefault="00442053" w:rsidP="00442053">
      <w:pPr>
        <w:pStyle w:val="3"/>
        <w:spacing w:before="156" w:after="156"/>
        <w:rPr>
          <w:shd w:val="clear" w:color="auto" w:fill="FFFFFF"/>
        </w:rPr>
      </w:pPr>
      <w:bookmarkStart w:id="123" w:name="_Toc516556473"/>
      <w:r w:rsidRPr="005F205D">
        <w:rPr>
          <w:rFonts w:hint="eastAsia"/>
          <w:shd w:val="clear" w:color="auto" w:fill="FFFFFF"/>
        </w:rPr>
        <w:t>3</w:t>
      </w:r>
      <w:r w:rsidRPr="005F205D">
        <w:rPr>
          <w:shd w:val="clear" w:color="auto" w:fill="FFFFFF"/>
        </w:rPr>
        <w:t>.</w:t>
      </w:r>
      <w:r>
        <w:rPr>
          <w:shd w:val="clear" w:color="auto" w:fill="FFFFFF"/>
        </w:rPr>
        <w:t>1.</w:t>
      </w:r>
      <w:r w:rsidRPr="005F205D">
        <w:rPr>
          <w:shd w:val="clear" w:color="auto" w:fill="FFFFFF"/>
        </w:rPr>
        <w:t>2</w:t>
      </w:r>
      <w:r w:rsidRPr="005F205D">
        <w:rPr>
          <w:rFonts w:hint="eastAsia"/>
          <w:shd w:val="clear" w:color="auto" w:fill="FFFFFF"/>
        </w:rPr>
        <w:t>线虫爬行指数分析</w:t>
      </w:r>
      <w:bookmarkEnd w:id="123"/>
    </w:p>
    <w:p w14:paraId="4BC72C29"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r w:rsidRPr="005F205D">
        <w:rPr>
          <w:rFonts w:ascii="宋体" w:eastAsia="宋体" w:hAnsi="宋体" w:cs="Arial"/>
          <w:noProof/>
          <w:color w:val="333333"/>
          <w:sz w:val="24"/>
          <w:szCs w:val="24"/>
          <w:shd w:val="clear" w:color="auto" w:fill="FFFFFF"/>
        </w:rPr>
        <w:drawing>
          <wp:anchor distT="0" distB="0" distL="114300" distR="114300" simplePos="0" relativeHeight="251675648" behindDoc="0" locked="0" layoutInCell="1" allowOverlap="1" wp14:anchorId="4198CF72" wp14:editId="3BC1A1F2">
            <wp:simplePos x="0" y="0"/>
            <wp:positionH relativeFrom="column">
              <wp:posOffset>431800</wp:posOffset>
            </wp:positionH>
            <wp:positionV relativeFrom="paragraph">
              <wp:posOffset>116205</wp:posOffset>
            </wp:positionV>
            <wp:extent cx="4601210" cy="3124200"/>
            <wp:effectExtent l="0" t="0" r="889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105" b="16785"/>
                    <a:stretch/>
                  </pic:blipFill>
                  <pic:spPr bwMode="auto">
                    <a:xfrm>
                      <a:off x="0" y="0"/>
                      <a:ext cx="460121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F601EE"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22B4C38E"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0BBEEBFE"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367014BD"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04D8699C"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7D583C11"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3D05536F"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2CE07A01" w14:textId="77777777" w:rsidR="00442053" w:rsidRPr="005F205D" w:rsidRDefault="00442053" w:rsidP="00442053">
      <w:pPr>
        <w:spacing w:beforeLines="50" w:before="156" w:afterLines="50" w:after="156"/>
        <w:ind w:firstLineChars="200" w:firstLine="420"/>
        <w:jc w:val="center"/>
        <w:rPr>
          <w:rFonts w:ascii="宋体" w:eastAsia="宋体" w:hAnsi="宋体" w:cs="Arial"/>
          <w:color w:val="333333"/>
          <w:szCs w:val="21"/>
          <w:shd w:val="clear" w:color="auto" w:fill="FFFFFF"/>
        </w:rPr>
      </w:pPr>
    </w:p>
    <w:p w14:paraId="3AB546BD" w14:textId="77777777" w:rsidR="00442053" w:rsidRDefault="00442053" w:rsidP="00F06F27">
      <w:pPr>
        <w:spacing w:beforeLines="50" w:before="156" w:afterLines="50" w:after="156"/>
        <w:ind w:firstLineChars="200" w:firstLine="420"/>
        <w:jc w:val="center"/>
        <w:rPr>
          <w:rFonts w:ascii="宋体" w:eastAsia="宋体" w:hAnsi="宋体" w:cs="Arial"/>
          <w:color w:val="333333"/>
          <w:szCs w:val="21"/>
          <w:shd w:val="clear" w:color="auto" w:fill="FFFFFF"/>
        </w:rPr>
      </w:pP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 xml:space="preserve">.3 </w:t>
      </w:r>
      <w:r w:rsidRPr="005F205D">
        <w:rPr>
          <w:rFonts w:ascii="宋体" w:eastAsia="宋体" w:hAnsi="宋体" w:cs="Arial" w:hint="eastAsia"/>
          <w:color w:val="333333"/>
          <w:szCs w:val="21"/>
          <w:shd w:val="clear" w:color="auto" w:fill="FFFFFF"/>
        </w:rPr>
        <w:t>线虫三种趋热行为的趋热指数图</w:t>
      </w:r>
    </w:p>
    <w:p w14:paraId="57679A59" w14:textId="77777777" w:rsidR="00442053" w:rsidRPr="00492637" w:rsidRDefault="00442053" w:rsidP="00492637">
      <w:pPr>
        <w:spacing w:beforeLines="50" w:before="156" w:afterLines="50" w:after="156" w:line="440" w:lineRule="exact"/>
        <w:ind w:firstLineChars="200" w:firstLine="480"/>
        <w:jc w:val="left"/>
        <w:rPr>
          <w:rFonts w:ascii="宋体" w:eastAsia="宋体" w:hAnsi="宋体" w:cs="Arial"/>
          <w:color w:val="333333"/>
          <w:szCs w:val="21"/>
          <w:shd w:val="clear" w:color="auto" w:fill="FFFFFF"/>
        </w:rPr>
      </w:pPr>
      <w:r w:rsidRPr="00492637">
        <w:rPr>
          <w:rFonts w:ascii="宋体" w:eastAsia="宋体" w:hAnsi="宋体" w:cs="Arial" w:hint="eastAsia"/>
          <w:color w:val="333333"/>
          <w:sz w:val="24"/>
          <w:szCs w:val="24"/>
          <w:shd w:val="clear" w:color="auto" w:fill="FFFFFF"/>
        </w:rPr>
        <w:t>对线虫趋热行为指数进行定义：位移方向的速度与爬行速度的比率。逆温度梯度移动时方向为+，顺温度梯度移动时温度为-。如果线虫非常严格的顺温度梯</w:t>
      </w:r>
      <w:r w:rsidRPr="00492637">
        <w:rPr>
          <w:rFonts w:ascii="宋体" w:eastAsia="宋体" w:hAnsi="宋体" w:cs="Arial" w:hint="eastAsia"/>
          <w:color w:val="333333"/>
          <w:sz w:val="24"/>
          <w:szCs w:val="24"/>
          <w:shd w:val="clear" w:color="auto" w:fill="FFFFFF"/>
        </w:rPr>
        <w:lastRenderedPageBreak/>
        <w:t>度的方向移动，指数值为+</w:t>
      </w:r>
      <w:r w:rsidRPr="00492637">
        <w:rPr>
          <w:rFonts w:ascii="宋体" w:eastAsia="宋体" w:hAnsi="宋体" w:cs="Arial"/>
          <w:color w:val="333333"/>
          <w:sz w:val="24"/>
          <w:szCs w:val="24"/>
          <w:shd w:val="clear" w:color="auto" w:fill="FFFFFF"/>
        </w:rPr>
        <w:t>1</w:t>
      </w:r>
      <w:r w:rsidRPr="00492637">
        <w:rPr>
          <w:rFonts w:ascii="宋体" w:eastAsia="宋体" w:hAnsi="宋体" w:cs="Arial" w:hint="eastAsia"/>
          <w:color w:val="333333"/>
          <w:sz w:val="24"/>
          <w:szCs w:val="24"/>
          <w:shd w:val="clear" w:color="auto" w:fill="FFFFFF"/>
        </w:rPr>
        <w:t>；如果线虫非常严格的逆温度梯度的方向移动，指数值为-</w:t>
      </w:r>
      <w:r w:rsidRPr="00492637">
        <w:rPr>
          <w:rFonts w:ascii="宋体" w:eastAsia="宋体" w:hAnsi="宋体" w:cs="Arial"/>
          <w:color w:val="333333"/>
          <w:sz w:val="24"/>
          <w:szCs w:val="24"/>
          <w:shd w:val="clear" w:color="auto" w:fill="FFFFFF"/>
        </w:rPr>
        <w:t>1</w:t>
      </w:r>
      <w:r w:rsidRPr="00492637">
        <w:rPr>
          <w:rFonts w:ascii="宋体" w:eastAsia="宋体" w:hAnsi="宋体" w:cs="Arial" w:hint="eastAsia"/>
          <w:color w:val="333333"/>
          <w:sz w:val="24"/>
          <w:szCs w:val="24"/>
          <w:shd w:val="clear" w:color="auto" w:fill="FFFFFF"/>
        </w:rPr>
        <w:t>。通过对三种不同的实验方式所得的数据进行分析，可以得到，线虫进行负趋向行为的指标较线虫进行正趋向行为的指数大，而线虫在培养温度和放置温度一致时，由于其只在温度线附近移动，所以指数接近于0。</w:t>
      </w:r>
    </w:p>
    <w:p w14:paraId="2E934D93" w14:textId="07A44293" w:rsidR="00442053" w:rsidRPr="005F205D" w:rsidRDefault="00492637" w:rsidP="00442053">
      <w:pPr>
        <w:pStyle w:val="3"/>
        <w:spacing w:before="156" w:after="156"/>
        <w:rPr>
          <w:shd w:val="clear" w:color="auto" w:fill="FFFFFF"/>
        </w:rPr>
      </w:pPr>
      <w:bookmarkStart w:id="124" w:name="_Toc516556474"/>
      <w:r w:rsidRPr="005F205D">
        <w:rPr>
          <w:rFonts w:ascii="宋体" w:hAnsi="宋体" w:cs="Arial" w:hint="eastAsia"/>
          <w:noProof/>
          <w:color w:val="333333"/>
          <w:szCs w:val="24"/>
          <w:shd w:val="clear" w:color="auto" w:fill="FFFFFF"/>
        </w:rPr>
        <w:drawing>
          <wp:anchor distT="0" distB="0" distL="114300" distR="114300" simplePos="0" relativeHeight="251676672" behindDoc="0" locked="0" layoutInCell="1" allowOverlap="1" wp14:anchorId="27525F67" wp14:editId="4A406F30">
            <wp:simplePos x="0" y="0"/>
            <wp:positionH relativeFrom="column">
              <wp:posOffset>-189230</wp:posOffset>
            </wp:positionH>
            <wp:positionV relativeFrom="paragraph">
              <wp:posOffset>405130</wp:posOffset>
            </wp:positionV>
            <wp:extent cx="6341745" cy="247904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41745" cy="2479040"/>
                    </a:xfrm>
                    <a:prstGeom prst="rect">
                      <a:avLst/>
                    </a:prstGeom>
                  </pic:spPr>
                </pic:pic>
              </a:graphicData>
            </a:graphic>
            <wp14:sizeRelH relativeFrom="margin">
              <wp14:pctWidth>0</wp14:pctWidth>
            </wp14:sizeRelH>
            <wp14:sizeRelV relativeFrom="margin">
              <wp14:pctHeight>0</wp14:pctHeight>
            </wp14:sizeRelV>
          </wp:anchor>
        </w:drawing>
      </w:r>
      <w:r w:rsidR="00442053" w:rsidRPr="005F205D">
        <w:rPr>
          <w:rFonts w:hint="eastAsia"/>
          <w:shd w:val="clear" w:color="auto" w:fill="FFFFFF"/>
        </w:rPr>
        <w:t>3</w:t>
      </w:r>
      <w:r w:rsidR="00442053" w:rsidRPr="005F205D">
        <w:rPr>
          <w:shd w:val="clear" w:color="auto" w:fill="FFFFFF"/>
        </w:rPr>
        <w:t>.</w:t>
      </w:r>
      <w:r w:rsidR="00442053">
        <w:rPr>
          <w:shd w:val="clear" w:color="auto" w:fill="FFFFFF"/>
        </w:rPr>
        <w:t>1.</w:t>
      </w:r>
      <w:r w:rsidR="00442053" w:rsidRPr="005F205D">
        <w:rPr>
          <w:shd w:val="clear" w:color="auto" w:fill="FFFFFF"/>
        </w:rPr>
        <w:t>3</w:t>
      </w:r>
      <w:r w:rsidR="00442053" w:rsidRPr="005F205D">
        <w:rPr>
          <w:rFonts w:hint="eastAsia"/>
          <w:shd w:val="clear" w:color="auto" w:fill="FFFFFF"/>
        </w:rPr>
        <w:t>线虫爬行中的大幅度转向数量分析</w:t>
      </w:r>
      <w:bookmarkEnd w:id="124"/>
    </w:p>
    <w:p w14:paraId="5C308797" w14:textId="77777777" w:rsidR="00442053" w:rsidRDefault="00442053" w:rsidP="00F06F27">
      <w:pPr>
        <w:spacing w:beforeLines="50" w:before="156" w:afterLines="50" w:after="156"/>
        <w:ind w:firstLineChars="200" w:firstLine="420"/>
        <w:jc w:val="center"/>
        <w:rPr>
          <w:rFonts w:ascii="宋体" w:eastAsia="宋体" w:hAnsi="宋体" w:cs="Arial"/>
          <w:color w:val="333333"/>
          <w:szCs w:val="21"/>
          <w:shd w:val="clear" w:color="auto" w:fill="FFFFFF"/>
        </w:rPr>
      </w:pP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 xml:space="preserve">.4 </w:t>
      </w:r>
      <w:r w:rsidRPr="005F205D">
        <w:rPr>
          <w:rFonts w:ascii="宋体" w:eastAsia="宋体" w:hAnsi="宋体" w:cs="Arial" w:hint="eastAsia"/>
          <w:color w:val="333333"/>
          <w:szCs w:val="21"/>
          <w:shd w:val="clear" w:color="auto" w:fill="FFFFFF"/>
        </w:rPr>
        <w:t>线虫两种趋热行为步长对比图</w:t>
      </w:r>
    </w:p>
    <w:p w14:paraId="4CCE9FB2" w14:textId="6A6E8FE6" w:rsidR="00442053" w:rsidRPr="00492637" w:rsidRDefault="00442053" w:rsidP="00492637">
      <w:pPr>
        <w:spacing w:beforeLines="50" w:before="156" w:afterLines="50" w:after="156" w:line="440" w:lineRule="exact"/>
        <w:ind w:firstLineChars="200" w:firstLine="480"/>
        <w:jc w:val="left"/>
        <w:rPr>
          <w:rFonts w:ascii="宋体" w:eastAsia="宋体" w:hAnsi="宋体" w:cs="Arial"/>
          <w:color w:val="333333"/>
          <w:szCs w:val="21"/>
          <w:shd w:val="clear" w:color="auto" w:fill="FFFFFF"/>
        </w:rPr>
      </w:pPr>
      <w:r w:rsidRPr="00492637">
        <w:rPr>
          <w:rFonts w:ascii="宋体" w:eastAsia="宋体" w:hAnsi="宋体" w:cs="Arial" w:hint="eastAsia"/>
          <w:color w:val="333333"/>
          <w:sz w:val="24"/>
          <w:szCs w:val="24"/>
          <w:shd w:val="clear" w:color="auto" w:fill="FFFFFF"/>
        </w:rPr>
        <w:t>秀丽线虫一般存在四种运动方式：大于1</w:t>
      </w:r>
      <w:r w:rsidRPr="00492637">
        <w:rPr>
          <w:rFonts w:ascii="宋体" w:eastAsia="宋体" w:hAnsi="宋体" w:cs="Arial"/>
          <w:color w:val="333333"/>
          <w:sz w:val="24"/>
          <w:szCs w:val="24"/>
          <w:shd w:val="clear" w:color="auto" w:fill="FFFFFF"/>
        </w:rPr>
        <w:t>35</w:t>
      </w:r>
      <w:r w:rsidRPr="00492637">
        <w:rPr>
          <w:rFonts w:ascii="宋体" w:eastAsia="宋体" w:hAnsi="宋体" w:cs="Arial" w:hint="eastAsia"/>
          <w:color w:val="333333"/>
          <w:sz w:val="24"/>
          <w:szCs w:val="24"/>
          <w:shd w:val="clear" w:color="auto" w:fill="FFFFFF"/>
        </w:rPr>
        <w:t>度的转向行为，后退，前进以及后退加大于1</w:t>
      </w:r>
      <w:r w:rsidRPr="00492637">
        <w:rPr>
          <w:rFonts w:ascii="宋体" w:eastAsia="宋体" w:hAnsi="宋体" w:cs="Arial"/>
          <w:color w:val="333333"/>
          <w:sz w:val="24"/>
          <w:szCs w:val="24"/>
          <w:shd w:val="clear" w:color="auto" w:fill="FFFFFF"/>
        </w:rPr>
        <w:t>35</w:t>
      </w:r>
      <w:r w:rsidRPr="00492637">
        <w:rPr>
          <w:rFonts w:ascii="宋体" w:eastAsia="宋体" w:hAnsi="宋体" w:cs="Arial" w:hint="eastAsia"/>
          <w:color w:val="333333"/>
          <w:sz w:val="24"/>
          <w:szCs w:val="24"/>
          <w:shd w:val="clear" w:color="auto" w:fill="FFFFFF"/>
        </w:rPr>
        <w:t>度的转向行为。线虫爬行过程中的一个步长即为线虫持续爬行且不进行大于1</w:t>
      </w:r>
      <w:r w:rsidRPr="00492637">
        <w:rPr>
          <w:rFonts w:ascii="宋体" w:eastAsia="宋体" w:hAnsi="宋体" w:cs="Arial"/>
          <w:color w:val="333333"/>
          <w:sz w:val="24"/>
          <w:szCs w:val="24"/>
          <w:shd w:val="clear" w:color="auto" w:fill="FFFFFF"/>
        </w:rPr>
        <w:t>35</w:t>
      </w:r>
      <w:r w:rsidRPr="00492637">
        <w:rPr>
          <w:rFonts w:ascii="宋体" w:eastAsia="宋体" w:hAnsi="宋体" w:cs="Arial" w:hint="eastAsia"/>
          <w:color w:val="333333"/>
          <w:sz w:val="24"/>
          <w:szCs w:val="24"/>
          <w:shd w:val="clear" w:color="auto" w:fill="FFFFFF"/>
        </w:rPr>
        <w:t>度转向行为和后退加大于1</w:t>
      </w:r>
      <w:r w:rsidRPr="00492637">
        <w:rPr>
          <w:rFonts w:ascii="宋体" w:eastAsia="宋体" w:hAnsi="宋体" w:cs="Arial"/>
          <w:color w:val="333333"/>
          <w:sz w:val="24"/>
          <w:szCs w:val="24"/>
          <w:shd w:val="clear" w:color="auto" w:fill="FFFFFF"/>
        </w:rPr>
        <w:t>35</w:t>
      </w:r>
      <w:r w:rsidRPr="00492637">
        <w:rPr>
          <w:rFonts w:ascii="宋体" w:eastAsia="宋体" w:hAnsi="宋体" w:cs="Arial" w:hint="eastAsia"/>
          <w:color w:val="333333"/>
          <w:sz w:val="24"/>
          <w:szCs w:val="24"/>
          <w:shd w:val="clear" w:color="auto" w:fill="FFFFFF"/>
        </w:rPr>
        <w:t>度转向行为的过程的时间。此处，定义极坐标的方向，逆温度梯度为0，沿温度梯度向上的方向的左侧为+，沿温度梯度向下的方向为-，由此，将区间划分为（0,π）和（-π，0）两部分。横坐标中，逆温度梯度的范围定义为（-π</w:t>
      </w:r>
      <w:r w:rsidRPr="00492637">
        <w:rPr>
          <w:rFonts w:ascii="宋体" w:eastAsia="宋体" w:hAnsi="宋体" w:cs="Arial"/>
          <w:color w:val="333333"/>
          <w:sz w:val="24"/>
          <w:szCs w:val="24"/>
          <w:shd w:val="clear" w:color="auto" w:fill="FFFFFF"/>
        </w:rPr>
        <w:t>/8,</w:t>
      </w:r>
      <w:r w:rsidRPr="00492637">
        <w:rPr>
          <w:rFonts w:ascii="宋体" w:eastAsia="宋体" w:hAnsi="宋体" w:cs="Arial" w:hint="eastAsia"/>
          <w:color w:val="333333"/>
          <w:sz w:val="24"/>
          <w:szCs w:val="24"/>
          <w:shd w:val="clear" w:color="auto" w:fill="FFFFFF"/>
        </w:rPr>
        <w:t>π/</w:t>
      </w:r>
      <w:r w:rsidRPr="00492637">
        <w:rPr>
          <w:rFonts w:ascii="宋体" w:eastAsia="宋体" w:hAnsi="宋体" w:cs="Arial"/>
          <w:color w:val="333333"/>
          <w:sz w:val="24"/>
          <w:szCs w:val="24"/>
          <w:shd w:val="clear" w:color="auto" w:fill="FFFFFF"/>
        </w:rPr>
        <w:t>8</w:t>
      </w:r>
      <w:r w:rsidRPr="00492637">
        <w:rPr>
          <w:rFonts w:ascii="宋体" w:eastAsia="宋体" w:hAnsi="宋体" w:cs="Arial" w:hint="eastAsia"/>
          <w:color w:val="333333"/>
          <w:sz w:val="24"/>
          <w:szCs w:val="24"/>
          <w:shd w:val="clear" w:color="auto" w:fill="FFFFFF"/>
        </w:rPr>
        <w:t>）的角度区域，顺温度梯度的范围定义为（-</w:t>
      </w:r>
      <w:r w:rsidRPr="00492637">
        <w:rPr>
          <w:rFonts w:ascii="宋体" w:eastAsia="宋体" w:hAnsi="宋体" w:cs="Arial"/>
          <w:color w:val="333333"/>
          <w:sz w:val="24"/>
          <w:szCs w:val="24"/>
          <w:shd w:val="clear" w:color="auto" w:fill="FFFFFF"/>
        </w:rPr>
        <w:t>7</w:t>
      </w:r>
      <w:r w:rsidRPr="00492637">
        <w:rPr>
          <w:rFonts w:ascii="宋体" w:eastAsia="宋体" w:hAnsi="宋体" w:cs="Arial" w:hint="eastAsia"/>
          <w:color w:val="333333"/>
          <w:sz w:val="24"/>
          <w:szCs w:val="24"/>
          <w:shd w:val="clear" w:color="auto" w:fill="FFFFFF"/>
        </w:rPr>
        <w:t>π/</w:t>
      </w:r>
      <w:r w:rsidRPr="00492637">
        <w:rPr>
          <w:rFonts w:ascii="宋体" w:eastAsia="宋体" w:hAnsi="宋体" w:cs="Arial"/>
          <w:color w:val="333333"/>
          <w:sz w:val="24"/>
          <w:szCs w:val="24"/>
          <w:shd w:val="clear" w:color="auto" w:fill="FFFFFF"/>
        </w:rPr>
        <w:t>8,-</w:t>
      </w:r>
      <w:r w:rsidRPr="00492637">
        <w:rPr>
          <w:rFonts w:ascii="宋体" w:eastAsia="宋体" w:hAnsi="宋体" w:cs="Arial" w:hint="eastAsia"/>
          <w:color w:val="333333"/>
          <w:sz w:val="24"/>
          <w:szCs w:val="24"/>
          <w:shd w:val="clear" w:color="auto" w:fill="FFFFFF"/>
        </w:rPr>
        <w:t>π）和（7π</w:t>
      </w:r>
      <w:r w:rsidRPr="00492637">
        <w:rPr>
          <w:rFonts w:ascii="宋体" w:eastAsia="宋体" w:hAnsi="宋体" w:cs="Arial"/>
          <w:color w:val="333333"/>
          <w:sz w:val="24"/>
          <w:szCs w:val="24"/>
          <w:shd w:val="clear" w:color="auto" w:fill="FFFFFF"/>
        </w:rPr>
        <w:t>/8,</w:t>
      </w:r>
      <w:r w:rsidRPr="00492637">
        <w:rPr>
          <w:rFonts w:ascii="宋体" w:eastAsia="宋体" w:hAnsi="宋体" w:cs="Arial" w:hint="eastAsia"/>
          <w:color w:val="333333"/>
          <w:sz w:val="24"/>
          <w:szCs w:val="24"/>
          <w:shd w:val="clear" w:color="auto" w:fill="FFFFFF"/>
        </w:rPr>
        <w:t>π）的角度区域。通过分析，可知，线虫在负趋热行为中，逆温度梯度运动的前进步长较顺温度运动的前进步长更大，且二者存在显著性差异；但是在正趋热行为中，不管线虫顺温度梯度运动还是逆温度梯度运动，前进步长没有显著性差异。</w:t>
      </w:r>
    </w:p>
    <w:p w14:paraId="2DD14276" w14:textId="77777777" w:rsidR="00442053" w:rsidRPr="005F205D" w:rsidRDefault="00442053" w:rsidP="00442053">
      <w:pPr>
        <w:pStyle w:val="3"/>
        <w:spacing w:before="156" w:after="156"/>
        <w:rPr>
          <w:shd w:val="clear" w:color="auto" w:fill="FFFFFF"/>
        </w:rPr>
      </w:pPr>
      <w:bookmarkStart w:id="125" w:name="_Toc516556475"/>
      <w:r w:rsidRPr="005F205D">
        <w:rPr>
          <w:rFonts w:hint="eastAsia"/>
          <w:shd w:val="clear" w:color="auto" w:fill="FFFFFF"/>
        </w:rPr>
        <w:t>3</w:t>
      </w:r>
      <w:r w:rsidRPr="005F205D">
        <w:rPr>
          <w:shd w:val="clear" w:color="auto" w:fill="FFFFFF"/>
        </w:rPr>
        <w:t>.</w:t>
      </w:r>
      <w:r>
        <w:rPr>
          <w:shd w:val="clear" w:color="auto" w:fill="FFFFFF"/>
        </w:rPr>
        <w:t>1.</w:t>
      </w:r>
      <w:r w:rsidRPr="005F205D">
        <w:rPr>
          <w:shd w:val="clear" w:color="auto" w:fill="FFFFFF"/>
        </w:rPr>
        <w:t>4</w:t>
      </w:r>
      <w:r w:rsidRPr="005F205D">
        <w:rPr>
          <w:rFonts w:hint="eastAsia"/>
          <w:shd w:val="clear" w:color="auto" w:fill="FFFFFF"/>
        </w:rPr>
        <w:t>线虫爬行步长分析</w:t>
      </w:r>
      <w:bookmarkEnd w:id="125"/>
    </w:p>
    <w:p w14:paraId="4FEF77B1"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30CF9E70" w14:textId="77777777" w:rsidR="00442053" w:rsidRPr="005F205D" w:rsidRDefault="00442053" w:rsidP="00442053">
      <w:pPr>
        <w:spacing w:line="440" w:lineRule="exact"/>
        <w:jc w:val="left"/>
        <w:rPr>
          <w:rFonts w:ascii="宋体" w:eastAsia="宋体" w:hAnsi="宋体" w:cs="Arial"/>
          <w:color w:val="333333"/>
          <w:sz w:val="24"/>
          <w:szCs w:val="24"/>
          <w:shd w:val="clear" w:color="auto" w:fill="FFFFFF"/>
        </w:rPr>
      </w:pPr>
      <w:r w:rsidRPr="005F205D">
        <w:rPr>
          <w:rFonts w:ascii="宋体" w:eastAsia="宋体" w:hAnsi="宋体" w:cs="Arial" w:hint="eastAsia"/>
          <w:noProof/>
          <w:color w:val="333333"/>
          <w:sz w:val="24"/>
          <w:szCs w:val="24"/>
          <w:shd w:val="clear" w:color="auto" w:fill="FFFFFF"/>
        </w:rPr>
        <w:lastRenderedPageBreak/>
        <w:drawing>
          <wp:anchor distT="0" distB="0" distL="114300" distR="114300" simplePos="0" relativeHeight="251677696" behindDoc="0" locked="0" layoutInCell="1" allowOverlap="1" wp14:anchorId="34511C33" wp14:editId="26B390AB">
            <wp:simplePos x="0" y="0"/>
            <wp:positionH relativeFrom="column">
              <wp:posOffset>852805</wp:posOffset>
            </wp:positionH>
            <wp:positionV relativeFrom="paragraph">
              <wp:posOffset>27305</wp:posOffset>
            </wp:positionV>
            <wp:extent cx="4197350" cy="313563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9.png"/>
                    <pic:cNvPicPr/>
                  </pic:nvPicPr>
                  <pic:blipFill>
                    <a:blip r:embed="rId29">
                      <a:extLst>
                        <a:ext uri="{28A0092B-C50C-407E-A947-70E740481C1C}">
                          <a14:useLocalDpi xmlns:a14="http://schemas.microsoft.com/office/drawing/2010/main" val="0"/>
                        </a:ext>
                      </a:extLst>
                    </a:blip>
                    <a:stretch>
                      <a:fillRect/>
                    </a:stretch>
                  </pic:blipFill>
                  <pic:spPr>
                    <a:xfrm>
                      <a:off x="0" y="0"/>
                      <a:ext cx="4197350" cy="3135630"/>
                    </a:xfrm>
                    <a:prstGeom prst="rect">
                      <a:avLst/>
                    </a:prstGeom>
                  </pic:spPr>
                </pic:pic>
              </a:graphicData>
            </a:graphic>
            <wp14:sizeRelH relativeFrom="margin">
              <wp14:pctWidth>0</wp14:pctWidth>
            </wp14:sizeRelH>
            <wp14:sizeRelV relativeFrom="margin">
              <wp14:pctHeight>0</wp14:pctHeight>
            </wp14:sizeRelV>
          </wp:anchor>
        </w:drawing>
      </w:r>
    </w:p>
    <w:p w14:paraId="27FE0010"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56552354"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1B392C3A"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7B627752"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0B888538"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0F6B75B6"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288F7BB8" w14:textId="77777777" w:rsidR="00442053" w:rsidRPr="005F205D" w:rsidRDefault="00442053" w:rsidP="00442053">
      <w:pPr>
        <w:spacing w:beforeLines="50" w:before="156" w:afterLines="50" w:after="156"/>
        <w:rPr>
          <w:rFonts w:ascii="宋体" w:eastAsia="宋体" w:hAnsi="宋体" w:cs="Arial"/>
          <w:color w:val="333333"/>
          <w:szCs w:val="21"/>
          <w:shd w:val="clear" w:color="auto" w:fill="FFFFFF"/>
        </w:rPr>
      </w:pPr>
    </w:p>
    <w:p w14:paraId="238A08F4" w14:textId="77777777" w:rsidR="00442053" w:rsidRDefault="00442053" w:rsidP="00442053">
      <w:pPr>
        <w:spacing w:beforeLines="50" w:before="156" w:afterLines="50" w:after="156"/>
        <w:ind w:firstLineChars="200" w:firstLine="420"/>
        <w:jc w:val="center"/>
        <w:rPr>
          <w:rFonts w:ascii="宋体" w:eastAsia="宋体" w:hAnsi="宋体" w:cs="Arial"/>
          <w:color w:val="333333"/>
          <w:szCs w:val="21"/>
          <w:shd w:val="clear" w:color="auto" w:fill="FFFFFF"/>
        </w:rPr>
      </w:pPr>
    </w:p>
    <w:p w14:paraId="01863A95" w14:textId="77777777" w:rsidR="00442053" w:rsidRDefault="00442053" w:rsidP="00442053">
      <w:pPr>
        <w:spacing w:beforeLines="50" w:before="156" w:afterLines="50" w:after="156"/>
        <w:ind w:firstLineChars="200" w:firstLine="420"/>
        <w:jc w:val="center"/>
        <w:rPr>
          <w:rFonts w:ascii="宋体" w:eastAsia="宋体" w:hAnsi="宋体" w:cs="Arial"/>
          <w:color w:val="333333"/>
          <w:szCs w:val="21"/>
          <w:shd w:val="clear" w:color="auto" w:fill="FFFFFF"/>
        </w:rPr>
      </w:pPr>
    </w:p>
    <w:p w14:paraId="3A372B54" w14:textId="77777777" w:rsidR="00442053" w:rsidRDefault="00442053" w:rsidP="00442053">
      <w:pPr>
        <w:spacing w:beforeLines="50" w:before="156" w:afterLines="50" w:after="156"/>
        <w:ind w:firstLineChars="200" w:firstLine="420"/>
        <w:jc w:val="center"/>
        <w:rPr>
          <w:rFonts w:ascii="宋体" w:eastAsia="宋体" w:hAnsi="宋体" w:cs="Arial"/>
          <w:color w:val="333333"/>
          <w:szCs w:val="21"/>
          <w:shd w:val="clear" w:color="auto" w:fill="FFFFFF"/>
        </w:rPr>
      </w:pPr>
    </w:p>
    <w:p w14:paraId="4B8354F0" w14:textId="77777777" w:rsidR="00492637" w:rsidRDefault="00442053" w:rsidP="00F06F27">
      <w:pPr>
        <w:spacing w:beforeLines="50" w:before="156" w:afterLines="50" w:after="156"/>
        <w:ind w:firstLineChars="200" w:firstLine="420"/>
        <w:jc w:val="center"/>
        <w:rPr>
          <w:rFonts w:ascii="宋体" w:eastAsia="宋体" w:hAnsi="宋体" w:cs="Arial"/>
          <w:color w:val="333333"/>
          <w:szCs w:val="21"/>
          <w:shd w:val="clear" w:color="auto" w:fill="FFFFFF"/>
        </w:rPr>
      </w:pP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 xml:space="preserve">.5 </w:t>
      </w:r>
      <w:r w:rsidRPr="005F205D">
        <w:rPr>
          <w:rFonts w:ascii="宋体" w:eastAsia="宋体" w:hAnsi="宋体" w:cs="Arial" w:hint="eastAsia"/>
          <w:color w:val="333333"/>
          <w:szCs w:val="21"/>
          <w:shd w:val="clear" w:color="auto" w:fill="FFFFFF"/>
        </w:rPr>
        <w:t>线虫在两种行为中平均</w:t>
      </w:r>
      <w:r>
        <w:rPr>
          <w:rFonts w:ascii="宋体" w:eastAsia="宋体" w:hAnsi="宋体" w:cs="Arial" w:hint="eastAsia"/>
          <w:color w:val="333333"/>
          <w:szCs w:val="21"/>
          <w:shd w:val="clear" w:color="auto" w:fill="FFFFFF"/>
        </w:rPr>
        <w:t>大幅度</w:t>
      </w:r>
      <w:r w:rsidRPr="005F205D">
        <w:rPr>
          <w:rFonts w:ascii="宋体" w:eastAsia="宋体" w:hAnsi="宋体" w:cs="Arial" w:hint="eastAsia"/>
          <w:color w:val="333333"/>
          <w:szCs w:val="21"/>
          <w:shd w:val="clear" w:color="auto" w:fill="FFFFFF"/>
        </w:rPr>
        <w:t>转向</w:t>
      </w:r>
      <w:r>
        <w:rPr>
          <w:rFonts w:ascii="宋体" w:eastAsia="宋体" w:hAnsi="宋体" w:cs="Arial" w:hint="eastAsia"/>
          <w:color w:val="333333"/>
          <w:szCs w:val="21"/>
          <w:shd w:val="clear" w:color="auto" w:fill="FFFFFF"/>
        </w:rPr>
        <w:t>行为</w:t>
      </w:r>
      <w:r w:rsidRPr="005F205D">
        <w:rPr>
          <w:rFonts w:ascii="宋体" w:eastAsia="宋体" w:hAnsi="宋体" w:cs="Arial" w:hint="eastAsia"/>
          <w:color w:val="333333"/>
          <w:szCs w:val="21"/>
          <w:shd w:val="clear" w:color="auto" w:fill="FFFFFF"/>
        </w:rPr>
        <w:t>数量对比图</w:t>
      </w:r>
    </w:p>
    <w:p w14:paraId="3E59FF98" w14:textId="2D30BB20" w:rsidR="00442053" w:rsidRPr="00492637" w:rsidRDefault="00442053" w:rsidP="00492637">
      <w:pPr>
        <w:spacing w:beforeLines="50" w:before="156" w:afterLines="50" w:after="156" w:line="440" w:lineRule="exact"/>
        <w:ind w:firstLineChars="200" w:firstLine="480"/>
        <w:jc w:val="left"/>
        <w:rPr>
          <w:rFonts w:ascii="宋体" w:eastAsia="宋体" w:hAnsi="宋体" w:cs="Arial"/>
          <w:color w:val="333333"/>
          <w:sz w:val="24"/>
          <w:szCs w:val="24"/>
          <w:shd w:val="clear" w:color="auto" w:fill="FFFFFF"/>
        </w:rPr>
      </w:pPr>
      <w:r w:rsidRPr="00492637">
        <w:rPr>
          <w:rFonts w:ascii="宋体" w:eastAsia="宋体" w:hAnsi="宋体" w:hint="eastAsia"/>
          <w:sz w:val="24"/>
          <w:szCs w:val="24"/>
          <w:shd w:val="clear" w:color="auto" w:fill="FFFFFF"/>
        </w:rPr>
        <w:t>对实验中的每条轨迹中线虫方向选择行为的数量进行综合分析，线虫从较高的温度向较低的温度移动时，所经历的转向行为的数量与线虫从较低的温度向较高的温度移动所经历的转向行为相比有较大差异。正趋热行为中存在更多的大幅度转向行为。</w:t>
      </w:r>
    </w:p>
    <w:p w14:paraId="119A20CB" w14:textId="640A2DD2" w:rsidR="002D27EB" w:rsidRPr="002D27EB" w:rsidRDefault="00442053" w:rsidP="002D27EB">
      <w:pPr>
        <w:pStyle w:val="3"/>
        <w:spacing w:before="156" w:after="156"/>
        <w:rPr>
          <w:rFonts w:eastAsia="黑体" w:cstheme="majorBidi"/>
          <w:shd w:val="clear" w:color="auto" w:fill="FFFFFF"/>
        </w:rPr>
      </w:pPr>
      <w:bookmarkStart w:id="126" w:name="_Toc516556476"/>
      <w:r w:rsidRPr="005F205D">
        <w:rPr>
          <w:rFonts w:eastAsia="黑体" w:cstheme="majorBidi" w:hint="eastAsia"/>
          <w:shd w:val="clear" w:color="auto" w:fill="FFFFFF"/>
        </w:rPr>
        <w:t>3</w:t>
      </w:r>
      <w:r w:rsidRPr="005F205D">
        <w:rPr>
          <w:rFonts w:eastAsia="黑体" w:cstheme="majorBidi"/>
          <w:shd w:val="clear" w:color="auto" w:fill="FFFFFF"/>
        </w:rPr>
        <w:t>.</w:t>
      </w:r>
      <w:r>
        <w:rPr>
          <w:rFonts w:eastAsia="黑体" w:cstheme="majorBidi"/>
          <w:shd w:val="clear" w:color="auto" w:fill="FFFFFF"/>
        </w:rPr>
        <w:t>1.</w:t>
      </w:r>
      <w:r w:rsidRPr="005F205D">
        <w:rPr>
          <w:rFonts w:eastAsia="黑体" w:cstheme="majorBidi"/>
          <w:shd w:val="clear" w:color="auto" w:fill="FFFFFF"/>
        </w:rPr>
        <w:t>5</w:t>
      </w:r>
      <w:r w:rsidRPr="005F205D">
        <w:rPr>
          <w:rFonts w:eastAsia="黑体" w:cstheme="majorBidi" w:hint="eastAsia"/>
          <w:shd w:val="clear" w:color="auto" w:fill="FFFFFF"/>
        </w:rPr>
        <w:t>线虫爬行速度分析</w:t>
      </w:r>
      <w:bookmarkEnd w:id="126"/>
    </w:p>
    <w:p w14:paraId="0643CE57" w14:textId="758CC37A" w:rsidR="00880C1C" w:rsidRDefault="002D27EB" w:rsidP="00880C1C">
      <w:r>
        <w:rPr>
          <w:rFonts w:ascii="宋体" w:eastAsia="宋体" w:hAnsi="宋体" w:cs="Arial"/>
          <w:noProof/>
          <w:color w:val="333333"/>
          <w:sz w:val="24"/>
          <w:szCs w:val="24"/>
        </w:rPr>
        <mc:AlternateContent>
          <mc:Choice Requires="wpg">
            <w:drawing>
              <wp:anchor distT="0" distB="0" distL="114300" distR="114300" simplePos="0" relativeHeight="251686912" behindDoc="0" locked="0" layoutInCell="1" allowOverlap="1" wp14:anchorId="1B435700" wp14:editId="3DA68663">
                <wp:simplePos x="0" y="0"/>
                <wp:positionH relativeFrom="column">
                  <wp:posOffset>855785</wp:posOffset>
                </wp:positionH>
                <wp:positionV relativeFrom="paragraph">
                  <wp:posOffset>140677</wp:posOffset>
                </wp:positionV>
                <wp:extent cx="3914908" cy="2719754"/>
                <wp:effectExtent l="0" t="0" r="0" b="4445"/>
                <wp:wrapNone/>
                <wp:docPr id="41" name="组合 41"/>
                <wp:cNvGraphicFramePr/>
                <a:graphic xmlns:a="http://schemas.openxmlformats.org/drawingml/2006/main">
                  <a:graphicData uri="http://schemas.microsoft.com/office/word/2010/wordprocessingGroup">
                    <wpg:wgp>
                      <wpg:cNvGrpSpPr/>
                      <wpg:grpSpPr>
                        <a:xfrm>
                          <a:off x="0" y="0"/>
                          <a:ext cx="3914908" cy="2719754"/>
                          <a:chOff x="0" y="0"/>
                          <a:chExt cx="3914908" cy="2719754"/>
                        </a:xfrm>
                      </wpg:grpSpPr>
                      <wps:wsp>
                        <wps:cNvPr id="42" name="文本框 42"/>
                        <wps:cNvSpPr txBox="1"/>
                        <wps:spPr>
                          <a:xfrm>
                            <a:off x="1037479" y="2379785"/>
                            <a:ext cx="550985" cy="304800"/>
                          </a:xfrm>
                          <a:prstGeom prst="rect">
                            <a:avLst/>
                          </a:prstGeom>
                          <a:solidFill>
                            <a:schemeClr val="lt1"/>
                          </a:solidFill>
                          <a:ln w="6350">
                            <a:noFill/>
                          </a:ln>
                        </wps:spPr>
                        <wps:txbx>
                          <w:txbxContent>
                            <w:p w14:paraId="60E8BBEC" w14:textId="77777777" w:rsidR="00504EA5" w:rsidRPr="00D828E3" w:rsidRDefault="00504EA5" w:rsidP="002D27EB">
                              <w:pPr>
                                <w:rPr>
                                  <w:rFonts w:ascii="宋体" w:eastAsia="宋体" w:hAnsi="宋体"/>
                                  <w:sz w:val="18"/>
                                  <w:szCs w:val="18"/>
                                </w:rPr>
                              </w:pPr>
                              <w:r w:rsidRPr="00D828E3">
                                <w:rPr>
                                  <w:rFonts w:ascii="宋体" w:eastAsia="宋体" w:hAnsi="宋体" w:hint="eastAsia"/>
                                  <w:sz w:val="18"/>
                                  <w:szCs w:val="18"/>
                                </w:rPr>
                                <w:t>负趋热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43"/>
                        <wps:cNvSpPr txBox="1"/>
                        <wps:spPr>
                          <a:xfrm>
                            <a:off x="2696295" y="2379785"/>
                            <a:ext cx="550545" cy="339969"/>
                          </a:xfrm>
                          <a:prstGeom prst="rect">
                            <a:avLst/>
                          </a:prstGeom>
                          <a:solidFill>
                            <a:schemeClr val="lt1"/>
                          </a:solidFill>
                          <a:ln w="6350">
                            <a:noFill/>
                          </a:ln>
                        </wps:spPr>
                        <wps:txbx>
                          <w:txbxContent>
                            <w:p w14:paraId="5B7E4511" w14:textId="77777777" w:rsidR="00504EA5" w:rsidRPr="00D828E3" w:rsidRDefault="00504EA5" w:rsidP="002D27EB">
                              <w:pPr>
                                <w:rPr>
                                  <w:rFonts w:ascii="宋体" w:eastAsia="宋体" w:hAnsi="宋体"/>
                                  <w:sz w:val="18"/>
                                  <w:szCs w:val="18"/>
                                </w:rPr>
                              </w:pPr>
                              <w:r>
                                <w:rPr>
                                  <w:rFonts w:ascii="宋体" w:eastAsia="宋体" w:hAnsi="宋体" w:hint="eastAsia"/>
                                  <w:sz w:val="18"/>
                                  <w:szCs w:val="18"/>
                                </w:rPr>
                                <w:t>正</w:t>
                              </w:r>
                              <w:r w:rsidRPr="00D828E3">
                                <w:rPr>
                                  <w:rFonts w:ascii="宋体" w:eastAsia="宋体" w:hAnsi="宋体" w:hint="eastAsia"/>
                                  <w:sz w:val="18"/>
                                  <w:szCs w:val="18"/>
                                </w:rPr>
                                <w:t>趋热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图片 44"/>
                          <pic:cNvPicPr>
                            <a:picLocks noChangeAspect="1"/>
                          </pic:cNvPicPr>
                        </pic:nvPicPr>
                        <pic:blipFill rotWithShape="1">
                          <a:blip r:embed="rId30">
                            <a:extLst>
                              <a:ext uri="{28A0092B-C50C-407E-A947-70E740481C1C}">
                                <a14:useLocalDpi xmlns:a14="http://schemas.microsoft.com/office/drawing/2010/main" val="0"/>
                              </a:ext>
                            </a:extLst>
                          </a:blip>
                          <a:srcRect l="10438" r="979" b="10690"/>
                          <a:stretch/>
                        </pic:blipFill>
                        <pic:spPr bwMode="auto">
                          <a:xfrm>
                            <a:off x="234448" y="0"/>
                            <a:ext cx="3680460" cy="2496820"/>
                          </a:xfrm>
                          <a:prstGeom prst="rect">
                            <a:avLst/>
                          </a:prstGeom>
                          <a:ln>
                            <a:noFill/>
                          </a:ln>
                          <a:extLst>
                            <a:ext uri="{53640926-AAD7-44D8-BBD7-CCE9431645EC}">
                              <a14:shadowObscured xmlns:a14="http://schemas.microsoft.com/office/drawing/2010/main"/>
                            </a:ext>
                          </a:extLst>
                        </pic:spPr>
                      </pic:pic>
                      <wps:wsp>
                        <wps:cNvPr id="45" name="文本框 45"/>
                        <wps:cNvSpPr txBox="1"/>
                        <wps:spPr>
                          <a:xfrm rot="16200000">
                            <a:off x="-682882" y="1081454"/>
                            <a:ext cx="1682115" cy="316351"/>
                          </a:xfrm>
                          <a:prstGeom prst="rect">
                            <a:avLst/>
                          </a:prstGeom>
                          <a:solidFill>
                            <a:schemeClr val="lt1"/>
                          </a:solidFill>
                          <a:ln w="6350">
                            <a:noFill/>
                          </a:ln>
                        </wps:spPr>
                        <wps:txbx>
                          <w:txbxContent>
                            <w:p w14:paraId="162C9271" w14:textId="77777777" w:rsidR="00504EA5" w:rsidRPr="00D828E3" w:rsidRDefault="00504EA5" w:rsidP="002D27EB">
                              <w:pPr>
                                <w:rPr>
                                  <w:rFonts w:ascii="宋体" w:eastAsia="宋体" w:hAnsi="宋体"/>
                                  <w:sz w:val="18"/>
                                  <w:szCs w:val="18"/>
                                </w:rPr>
                              </w:pPr>
                              <w:r w:rsidRPr="00D828E3">
                                <w:rPr>
                                  <w:rFonts w:ascii="宋体" w:eastAsia="宋体" w:hAnsi="宋体" w:hint="eastAsia"/>
                                  <w:sz w:val="18"/>
                                  <w:szCs w:val="18"/>
                                </w:rPr>
                                <w:t>爬行速度（像素点/</w:t>
                              </w:r>
                              <w:r w:rsidRPr="00D828E3">
                                <w:rPr>
                                  <w:rFonts w:ascii="宋体" w:eastAsia="宋体" w:hAnsi="宋体"/>
                                  <w:sz w:val="18"/>
                                  <w:szCs w:val="18"/>
                                </w:rPr>
                                <w:t>s</w:t>
                              </w:r>
                              <w:r w:rsidRPr="00D828E3">
                                <w:rPr>
                                  <w:rFonts w:ascii="宋体" w:eastAsia="宋体" w:hAnsi="宋体"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435700" id="组合 41" o:spid="_x0000_s1026" style="position:absolute;left:0;text-align:left;margin-left:67.4pt;margin-top:11.1pt;width:308.25pt;height:214.15pt;z-index:251686912" coordsize="39149,2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">
                <v:shapetype id="_x0000_t202" coordsize="21600,21600" o:spt="202" path="m,l,21600r21600,l21600,xe">
                  <v:stroke joinstyle="miter"/>
                  <v:path gradientshapeok="t" o:connecttype="rect"/>
                </v:shapetype>
                <v:shape id="文本框 42" o:spid="_x0000_s1027" type="#_x0000_t202" style="position:absolute;left:10374;top:23797;width:551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TKcYA&#10;AADbAAAADwAAAGRycy9kb3ducmV2LnhtbESPQWvCQBSE7wX/w/KEXkQ3aqsldRWRVqU3jbb09si+&#10;JsHs25DdJvHfuwWhx2FmvmEWq86UoqHaFZYVjEcRCOLU6oIzBafkffgCwnlkjaVlUnAlB6tl72GB&#10;sbYtH6g5+kwECLsYFeTeV7GULs3JoBvZijh4P7Y26IOsM6lrbAPclHISRTNpsOCwkGNFm5zSy/HX&#10;KPgeZF8frtue2+nztHrbNcn8UydKPfa79SsIT53/D9/be63ga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5TKcYAAADbAAAADwAAAAAAAAAAAAAAAACYAgAAZHJz&#10;L2Rvd25yZXYueG1sUEsFBgAAAAAEAAQA9QAAAIsDAAAAAA==&#10;" fillcolor="white [3201]" stroked="f" strokeweight=".5pt">
                  <v:textbox>
                    <w:txbxContent>
                      <w:p w14:paraId="60E8BBEC" w14:textId="77777777" w:rsidR="00504EA5" w:rsidRPr="00D828E3" w:rsidRDefault="00504EA5" w:rsidP="002D27EB">
                        <w:pPr>
                          <w:rPr>
                            <w:rFonts w:ascii="宋体" w:eastAsia="宋体" w:hAnsi="宋体"/>
                            <w:sz w:val="18"/>
                            <w:szCs w:val="18"/>
                          </w:rPr>
                        </w:pPr>
                        <w:r w:rsidRPr="00D828E3">
                          <w:rPr>
                            <w:rFonts w:ascii="宋体" w:eastAsia="宋体" w:hAnsi="宋体" w:hint="eastAsia"/>
                            <w:sz w:val="18"/>
                            <w:szCs w:val="18"/>
                          </w:rPr>
                          <w:t>负趋热</w:t>
                        </w:r>
                      </w:p>
                    </w:txbxContent>
                  </v:textbox>
                </v:shape>
                <v:shape id="文本框 43" o:spid="_x0000_s1028" type="#_x0000_t202" style="position:absolute;left:26962;top:23797;width:5506;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5B7E4511" w14:textId="77777777" w:rsidR="00504EA5" w:rsidRPr="00D828E3" w:rsidRDefault="00504EA5" w:rsidP="002D27EB">
                        <w:pPr>
                          <w:rPr>
                            <w:rFonts w:ascii="宋体" w:eastAsia="宋体" w:hAnsi="宋体"/>
                            <w:sz w:val="18"/>
                            <w:szCs w:val="18"/>
                          </w:rPr>
                        </w:pPr>
                        <w:r>
                          <w:rPr>
                            <w:rFonts w:ascii="宋体" w:eastAsia="宋体" w:hAnsi="宋体" w:hint="eastAsia"/>
                            <w:sz w:val="18"/>
                            <w:szCs w:val="18"/>
                          </w:rPr>
                          <w:t>正</w:t>
                        </w:r>
                        <w:r w:rsidRPr="00D828E3">
                          <w:rPr>
                            <w:rFonts w:ascii="宋体" w:eastAsia="宋体" w:hAnsi="宋体" w:hint="eastAsia"/>
                            <w:sz w:val="18"/>
                            <w:szCs w:val="18"/>
                          </w:rPr>
                          <w:t>趋热</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 o:spid="_x0000_s1029" type="#_x0000_t75" style="position:absolute;left:2344;width:36805;height:24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2Xa/EAAAA2wAAAA8AAABkcnMvZG93bnJldi54bWxEj0FrwkAUhO9C/8PyCr3ppkUlRFeRFqGg&#10;PZh48PiafSbR7Nuwu2r8925B6HGYmW+Y+bI3rbiS841lBe+jBARxaXXDlYJ9sR6mIHxA1thaJgV3&#10;8rBcvAzmmGl74x1d81CJCGGfoYI6hC6T0pc1GfQj2xFH72idwRClq6R2eItw08qPJJlKgw3HhRo7&#10;+qypPOcXo+DnfkrLTXr43U0OX1u7d6fO54VSb6/9agYiUB/+w8/2t1YwHsPfl/gD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2Xa/EAAAA2wAAAA8AAAAAAAAAAAAAAAAA&#10;nwIAAGRycy9kb3ducmV2LnhtbFBLBQYAAAAABAAEAPcAAACQAwAAAAA=&#10;">
                  <v:imagedata r:id="rId31" o:title="" cropbottom="7006f" cropleft="6841f" cropright="642f"/>
                  <v:path arrowok="t"/>
                </v:shape>
                <v:shape id="文本框 45" o:spid="_x0000_s1030" type="#_x0000_t202" style="position:absolute;left:-6829;top:10814;width:16821;height:31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acIA&#10;AADbAAAADwAAAGRycy9kb3ducmV2LnhtbESPT2sCMRTE74V+h/AK3mq2oiJbo0j/gNe6PfT42Lxu&#10;Fjcvy75otn56UxA8DjPzG2a9HX2nzjRIG9jAy7QARVwH23Jj4Lv6fF6BkohssQtMBv5IYLt5fFhj&#10;aUPiLzofYqMyhKVEAy7GvtRaakceZRp64uz9hsFjzHJotB0wZbjv9Kwoltpjy3nBYU9vjurj4eQN&#10;yEeaFaOky+pUOdGVby4/78mYydO4ewUVaYz38K29twbmC/j/kn+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mZpwgAAANsAAAAPAAAAAAAAAAAAAAAAAJgCAABkcnMvZG93&#10;bnJldi54bWxQSwUGAAAAAAQABAD1AAAAhwMAAAAA&#10;" fillcolor="white [3201]" stroked="f" strokeweight=".5pt">
                  <v:textbox>
                    <w:txbxContent>
                      <w:p w14:paraId="162C9271" w14:textId="77777777" w:rsidR="00504EA5" w:rsidRPr="00D828E3" w:rsidRDefault="00504EA5" w:rsidP="002D27EB">
                        <w:pPr>
                          <w:rPr>
                            <w:rFonts w:ascii="宋体" w:eastAsia="宋体" w:hAnsi="宋体"/>
                            <w:sz w:val="18"/>
                            <w:szCs w:val="18"/>
                          </w:rPr>
                        </w:pPr>
                        <w:r w:rsidRPr="00D828E3">
                          <w:rPr>
                            <w:rFonts w:ascii="宋体" w:eastAsia="宋体" w:hAnsi="宋体" w:hint="eastAsia"/>
                            <w:sz w:val="18"/>
                            <w:szCs w:val="18"/>
                          </w:rPr>
                          <w:t>爬行速度（像素点/</w:t>
                        </w:r>
                        <w:r w:rsidRPr="00D828E3">
                          <w:rPr>
                            <w:rFonts w:ascii="宋体" w:eastAsia="宋体" w:hAnsi="宋体"/>
                            <w:sz w:val="18"/>
                            <w:szCs w:val="18"/>
                          </w:rPr>
                          <w:t>s</w:t>
                        </w:r>
                        <w:r w:rsidRPr="00D828E3">
                          <w:rPr>
                            <w:rFonts w:ascii="宋体" w:eastAsia="宋体" w:hAnsi="宋体" w:hint="eastAsia"/>
                            <w:sz w:val="18"/>
                            <w:szCs w:val="18"/>
                          </w:rPr>
                          <w:t>）</w:t>
                        </w:r>
                      </w:p>
                    </w:txbxContent>
                  </v:textbox>
                </v:shape>
              </v:group>
            </w:pict>
          </mc:Fallback>
        </mc:AlternateContent>
      </w:r>
    </w:p>
    <w:p w14:paraId="7437425D" w14:textId="77777777" w:rsidR="00880C1C" w:rsidRPr="00880C1C" w:rsidRDefault="00880C1C" w:rsidP="00880C1C"/>
    <w:p w14:paraId="6565E10E" w14:textId="4FAFC9CE"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1077B745" w14:textId="10ECE4ED"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5BBE9C18" w14:textId="6D43ADBA"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3A77303E"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0982871B"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6F85BC58"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78977C3E"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66865586" w14:textId="77777777" w:rsidR="00442053" w:rsidRPr="005F205D"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p>
    <w:p w14:paraId="375DA3E1" w14:textId="6FEADDBF" w:rsidR="00442053" w:rsidRPr="005F205D" w:rsidRDefault="00442053" w:rsidP="00442053">
      <w:pPr>
        <w:spacing w:line="440" w:lineRule="exact"/>
        <w:jc w:val="left"/>
        <w:rPr>
          <w:rFonts w:ascii="宋体" w:eastAsia="宋体" w:hAnsi="宋体" w:cs="Arial"/>
          <w:color w:val="333333"/>
          <w:sz w:val="24"/>
          <w:szCs w:val="24"/>
          <w:shd w:val="clear" w:color="auto" w:fill="FFFFFF"/>
        </w:rPr>
      </w:pPr>
    </w:p>
    <w:p w14:paraId="1E64CCED" w14:textId="7D3008A2" w:rsidR="00442053" w:rsidRPr="005F205D" w:rsidRDefault="00442053" w:rsidP="00F06F27">
      <w:pPr>
        <w:spacing w:beforeLines="50" w:before="156" w:afterLines="50" w:after="156"/>
        <w:ind w:firstLineChars="200" w:firstLine="420"/>
        <w:jc w:val="center"/>
        <w:rPr>
          <w:rFonts w:ascii="宋体" w:eastAsia="宋体" w:hAnsi="宋体" w:cs="Arial"/>
          <w:color w:val="333333"/>
          <w:szCs w:val="21"/>
          <w:shd w:val="clear" w:color="auto" w:fill="FFFFFF"/>
        </w:rPr>
      </w:pP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 xml:space="preserve">.6 </w:t>
      </w:r>
      <w:r w:rsidRPr="005F205D">
        <w:rPr>
          <w:rFonts w:ascii="宋体" w:eastAsia="宋体" w:hAnsi="宋体" w:cs="Arial" w:hint="eastAsia"/>
          <w:color w:val="333333"/>
          <w:szCs w:val="21"/>
          <w:shd w:val="clear" w:color="auto" w:fill="FFFFFF"/>
        </w:rPr>
        <w:t>线虫在两种趋热行为中总平均速度对比图</w:t>
      </w:r>
    </w:p>
    <w:p w14:paraId="1C165FF0" w14:textId="36261FD5" w:rsidR="00442053" w:rsidRPr="005F205D" w:rsidRDefault="009B506B" w:rsidP="00442053">
      <w:pPr>
        <w:spacing w:line="44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noProof/>
          <w:color w:val="333333"/>
          <w:sz w:val="24"/>
          <w:szCs w:val="24"/>
        </w:rPr>
        <w:lastRenderedPageBreak/>
        <mc:AlternateContent>
          <mc:Choice Requires="wpg">
            <w:drawing>
              <wp:anchor distT="0" distB="0" distL="114300" distR="114300" simplePos="0" relativeHeight="251688960" behindDoc="0" locked="0" layoutInCell="1" allowOverlap="1" wp14:anchorId="44B0AE2F" wp14:editId="32178DB3">
                <wp:simplePos x="0" y="0"/>
                <wp:positionH relativeFrom="column">
                  <wp:posOffset>-205350</wp:posOffset>
                </wp:positionH>
                <wp:positionV relativeFrom="paragraph">
                  <wp:posOffset>153230</wp:posOffset>
                </wp:positionV>
                <wp:extent cx="6127750" cy="2631830"/>
                <wp:effectExtent l="0" t="0" r="0" b="0"/>
                <wp:wrapNone/>
                <wp:docPr id="46" name="组合 46"/>
                <wp:cNvGraphicFramePr/>
                <a:graphic xmlns:a="http://schemas.openxmlformats.org/drawingml/2006/main">
                  <a:graphicData uri="http://schemas.microsoft.com/office/word/2010/wordprocessingGroup">
                    <wpg:wgp>
                      <wpg:cNvGrpSpPr/>
                      <wpg:grpSpPr>
                        <a:xfrm>
                          <a:off x="0" y="0"/>
                          <a:ext cx="6127750" cy="2631830"/>
                          <a:chOff x="0" y="0"/>
                          <a:chExt cx="6127750" cy="2631830"/>
                        </a:xfrm>
                      </wpg:grpSpPr>
                      <wpg:grpSp>
                        <wpg:cNvPr id="47" name="组合 47"/>
                        <wpg:cNvGrpSpPr/>
                        <wpg:grpSpPr>
                          <a:xfrm>
                            <a:off x="0" y="0"/>
                            <a:ext cx="2815882" cy="2631830"/>
                            <a:chOff x="0" y="0"/>
                            <a:chExt cx="2815882" cy="2631830"/>
                          </a:xfrm>
                        </wpg:grpSpPr>
                        <wps:wsp>
                          <wps:cNvPr id="48" name="文本框 48"/>
                          <wps:cNvSpPr txBox="1"/>
                          <wps:spPr>
                            <a:xfrm>
                              <a:off x="635976" y="2356338"/>
                              <a:ext cx="844062" cy="275492"/>
                            </a:xfrm>
                            <a:prstGeom prst="rect">
                              <a:avLst/>
                            </a:prstGeom>
                            <a:solidFill>
                              <a:schemeClr val="lt1"/>
                            </a:solidFill>
                            <a:ln w="6350">
                              <a:noFill/>
                            </a:ln>
                          </wps:spPr>
                          <wps:txbx>
                            <w:txbxContent>
                              <w:p w14:paraId="3429A68A"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文本框 49"/>
                          <wps:cNvSpPr txBox="1"/>
                          <wps:spPr>
                            <a:xfrm>
                              <a:off x="1849315" y="2350477"/>
                              <a:ext cx="843915" cy="274955"/>
                            </a:xfrm>
                            <a:prstGeom prst="rect">
                              <a:avLst/>
                            </a:prstGeom>
                            <a:solidFill>
                              <a:schemeClr val="lt1"/>
                            </a:solidFill>
                            <a:ln w="6350">
                              <a:noFill/>
                            </a:ln>
                          </wps:spPr>
                          <wps:txbx>
                            <w:txbxContent>
                              <w:p w14:paraId="3CE6DDD7"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w:t>
                                </w:r>
                                <w:r>
                                  <w:rPr>
                                    <w:rFonts w:ascii="宋体" w:eastAsia="宋体" w:hAnsi="宋体" w:hint="eastAsia"/>
                                    <w:sz w:val="18"/>
                                    <w:szCs w:val="18"/>
                                  </w:rPr>
                                  <w:t>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图片 50"/>
                            <pic:cNvPicPr>
                              <a:picLocks noChangeAspect="1"/>
                            </pic:cNvPicPr>
                          </pic:nvPicPr>
                          <pic:blipFill rotWithShape="1">
                            <a:blip r:embed="rId32">
                              <a:extLst>
                                <a:ext uri="{28A0092B-C50C-407E-A947-70E740481C1C}">
                                  <a14:useLocalDpi xmlns:a14="http://schemas.microsoft.com/office/drawing/2010/main" val="0"/>
                                </a:ext>
                              </a:extLst>
                            </a:blip>
                            <a:srcRect l="12880" b="5978"/>
                            <a:stretch/>
                          </pic:blipFill>
                          <pic:spPr bwMode="auto">
                            <a:xfrm>
                              <a:off x="278422" y="0"/>
                              <a:ext cx="2537460" cy="2432050"/>
                            </a:xfrm>
                            <a:prstGeom prst="rect">
                              <a:avLst/>
                            </a:prstGeom>
                            <a:ln>
                              <a:noFill/>
                            </a:ln>
                            <a:extLst>
                              <a:ext uri="{53640926-AAD7-44D8-BBD7-CCE9431645EC}">
                                <a14:shadowObscured xmlns:a14="http://schemas.microsoft.com/office/drawing/2010/main"/>
                              </a:ext>
                            </a:extLst>
                          </pic:spPr>
                        </pic:pic>
                        <wps:wsp>
                          <wps:cNvPr id="51" name="文本框 51"/>
                          <wps:cNvSpPr txBox="1"/>
                          <wps:spPr>
                            <a:xfrm rot="16200000">
                              <a:off x="-597877" y="1233854"/>
                              <a:ext cx="1471246" cy="275492"/>
                            </a:xfrm>
                            <a:prstGeom prst="rect">
                              <a:avLst/>
                            </a:prstGeom>
                            <a:solidFill>
                              <a:schemeClr val="lt1"/>
                            </a:solidFill>
                            <a:ln w="6350">
                              <a:noFill/>
                            </a:ln>
                          </wps:spPr>
                          <wps:txbx>
                            <w:txbxContent>
                              <w:p w14:paraId="7FD9558C" w14:textId="77777777" w:rsidR="00504EA5" w:rsidRPr="00D828E3" w:rsidRDefault="00504EA5" w:rsidP="009B506B">
                                <w:pPr>
                                  <w:rPr>
                                    <w:rFonts w:ascii="宋体" w:eastAsia="宋体" w:hAnsi="宋体"/>
                                    <w:sz w:val="18"/>
                                    <w:szCs w:val="18"/>
                                  </w:rPr>
                                </w:pPr>
                                <w:r>
                                  <w:rPr>
                                    <w:rFonts w:ascii="宋体" w:eastAsia="宋体" w:hAnsi="宋体" w:hint="eastAsia"/>
                                    <w:sz w:val="18"/>
                                    <w:szCs w:val="18"/>
                                  </w:rPr>
                                  <w:t>爬行速度（像素点/s）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 name="组合 52"/>
                        <wpg:cNvGrpSpPr/>
                        <wpg:grpSpPr>
                          <a:xfrm>
                            <a:off x="3042138" y="187569"/>
                            <a:ext cx="3085612" cy="2438399"/>
                            <a:chOff x="0" y="0"/>
                            <a:chExt cx="3085612" cy="2438399"/>
                          </a:xfrm>
                        </wpg:grpSpPr>
                        <wps:wsp>
                          <wps:cNvPr id="53" name="文本框 53"/>
                          <wps:cNvSpPr txBox="1"/>
                          <wps:spPr>
                            <a:xfrm>
                              <a:off x="671147" y="2162907"/>
                              <a:ext cx="844062" cy="275492"/>
                            </a:xfrm>
                            <a:prstGeom prst="rect">
                              <a:avLst/>
                            </a:prstGeom>
                            <a:solidFill>
                              <a:schemeClr val="lt1"/>
                            </a:solidFill>
                            <a:ln w="6350">
                              <a:noFill/>
                            </a:ln>
                          </wps:spPr>
                          <wps:txbx>
                            <w:txbxContent>
                              <w:p w14:paraId="4FB3D0E6"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文本框 54"/>
                          <wps:cNvSpPr txBox="1"/>
                          <wps:spPr>
                            <a:xfrm>
                              <a:off x="1761393" y="2162907"/>
                              <a:ext cx="843915" cy="274955"/>
                            </a:xfrm>
                            <a:prstGeom prst="rect">
                              <a:avLst/>
                            </a:prstGeom>
                            <a:solidFill>
                              <a:schemeClr val="lt1"/>
                            </a:solidFill>
                            <a:ln w="6350">
                              <a:noFill/>
                            </a:ln>
                          </wps:spPr>
                          <wps:txbx>
                            <w:txbxContent>
                              <w:p w14:paraId="4061D6E7"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w:t>
                                </w:r>
                                <w:r>
                                  <w:rPr>
                                    <w:rFonts w:ascii="宋体" w:eastAsia="宋体" w:hAnsi="宋体" w:hint="eastAsia"/>
                                    <w:sz w:val="18"/>
                                    <w:szCs w:val="18"/>
                                  </w:rPr>
                                  <w:t>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pic:cNvPicPr>
                              <a:picLocks noChangeAspect="1"/>
                            </pic:cNvPicPr>
                          </pic:nvPicPr>
                          <pic:blipFill rotWithShape="1">
                            <a:blip r:embed="rId33">
                              <a:extLst>
                                <a:ext uri="{28A0092B-C50C-407E-A947-70E740481C1C}">
                                  <a14:useLocalDpi xmlns:a14="http://schemas.microsoft.com/office/drawing/2010/main" val="0"/>
                                </a:ext>
                              </a:extLst>
                            </a:blip>
                            <a:srcRect l="12088" b="12110"/>
                            <a:stretch/>
                          </pic:blipFill>
                          <pic:spPr bwMode="auto">
                            <a:xfrm>
                              <a:off x="272562" y="0"/>
                              <a:ext cx="2813050" cy="2226945"/>
                            </a:xfrm>
                            <a:prstGeom prst="rect">
                              <a:avLst/>
                            </a:prstGeom>
                            <a:ln>
                              <a:noFill/>
                            </a:ln>
                            <a:extLst>
                              <a:ext uri="{53640926-AAD7-44D8-BBD7-CCE9431645EC}">
                                <a14:shadowObscured xmlns:a14="http://schemas.microsoft.com/office/drawing/2010/main"/>
                              </a:ext>
                            </a:extLst>
                          </pic:spPr>
                        </pic:pic>
                        <wps:wsp>
                          <wps:cNvPr id="56" name="文本框 56"/>
                          <wps:cNvSpPr txBox="1"/>
                          <wps:spPr>
                            <a:xfrm rot="16200000">
                              <a:off x="-597877" y="1110762"/>
                              <a:ext cx="1471246" cy="275492"/>
                            </a:xfrm>
                            <a:prstGeom prst="rect">
                              <a:avLst/>
                            </a:prstGeom>
                            <a:solidFill>
                              <a:schemeClr val="lt1"/>
                            </a:solidFill>
                            <a:ln w="6350">
                              <a:noFill/>
                            </a:ln>
                          </wps:spPr>
                          <wps:txbx>
                            <w:txbxContent>
                              <w:p w14:paraId="047E4379" w14:textId="77777777" w:rsidR="00504EA5" w:rsidRPr="00D828E3" w:rsidRDefault="00504EA5" w:rsidP="009B506B">
                                <w:pPr>
                                  <w:rPr>
                                    <w:rFonts w:ascii="宋体" w:eastAsia="宋体" w:hAnsi="宋体"/>
                                    <w:sz w:val="18"/>
                                    <w:szCs w:val="18"/>
                                  </w:rPr>
                                </w:pPr>
                                <w:r>
                                  <w:rPr>
                                    <w:rFonts w:ascii="宋体" w:eastAsia="宋体" w:hAnsi="宋体" w:hint="eastAsia"/>
                                    <w:sz w:val="18"/>
                                    <w:szCs w:val="18"/>
                                  </w:rPr>
                                  <w:t>爬行速度（像素点/s）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4B0AE2F" id="组合 46" o:spid="_x0000_s1031" style="position:absolute;left:0;text-align:left;margin-left:-16.15pt;margin-top:12.05pt;width:482.5pt;height:207.25pt;z-index:251688960" coordsize="61277,2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">
                <v:group id="组合 47" o:spid="_x0000_s1032" style="position:absolute;width:28158;height:26318" coordsize="28158,26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文本框 48" o:spid="_x0000_s1033" type="#_x0000_t202" style="position:absolute;left:6359;top:23563;width:8441;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14:paraId="3429A68A"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沿梯度向上</w:t>
                          </w:r>
                        </w:p>
                      </w:txbxContent>
                    </v:textbox>
                  </v:shape>
                  <v:shape id="文本框 49" o:spid="_x0000_s1034" type="#_x0000_t202" style="position:absolute;left:18493;top:23504;width:843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14:paraId="3CE6DDD7"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w:t>
                          </w:r>
                          <w:r>
                            <w:rPr>
                              <w:rFonts w:ascii="宋体" w:eastAsia="宋体" w:hAnsi="宋体" w:hint="eastAsia"/>
                              <w:sz w:val="18"/>
                              <w:szCs w:val="18"/>
                            </w:rPr>
                            <w:t>下</w:t>
                          </w:r>
                        </w:p>
                      </w:txbxContent>
                    </v:textbox>
                  </v:shape>
                  <v:shape id="图片 50" o:spid="_x0000_s1035" type="#_x0000_t75" style="position:absolute;left:2784;width:25374;height:2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DQ1TBAAAA2wAAAA8AAABkcnMvZG93bnJldi54bWxET11rwjAUfR/4H8Id+DJsWllFOqPIYOCG&#10;DKzt+6W5a8uam5LE2v375WGwx8P53h1mM4iJnO8tK8iSFARxY3XPrYLq+rbagvABWeNgmRT8kIfD&#10;fvGww0LbO19oKkMrYgj7AhV0IYyFlL7pyKBP7EgcuS/rDIYIXSu1w3sMN4Ncp+lGGuw5NnQ40mtH&#10;zXd5Mwqe6qx2lPPn+bye8vFdnz6q7Fmp5eN8fAERaA7/4j/3SSvI4/r4Jf4Auf8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DQ1TBAAAA2wAAAA8AAAAAAAAAAAAAAAAAnwIA&#10;AGRycy9kb3ducmV2LnhtbFBLBQYAAAAABAAEAPcAAACNAwAAAAA=&#10;">
                    <v:imagedata r:id="rId34" o:title="" cropbottom="3918f" cropleft="8441f"/>
                    <v:path arrowok="t"/>
                  </v:shape>
                  <v:shape id="文本框 51" o:spid="_x0000_s1036" type="#_x0000_t202" style="position:absolute;left:-5980;top:12339;width:14713;height:27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D2t8EA&#10;AADbAAAADwAAAGRycy9kb3ducmV2LnhtbESPQWsCMRSE70L/Q3gFb5pVUGRrFLEteK3bQ4+Pzetm&#10;6eZl2RfN1l9vCkKPw8x8w2z3o+/UlQZpAxtYzAtQxHWwLTcGPqv32QaURGSLXWAy8EsC+93TZIul&#10;DYk/6HqOjcoQlhINuBj7UmupHXmUeeiJs/cdBo8xy6HRdsCU4b7Ty6JYa48t5wWHPR0d1T/nizcg&#10;b2lZjJJum0vlRFe+uX29JmOmz+PhBVSkMf6HH+2TNbBawN+X/AP0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Q9rfBAAAA2wAAAA8AAAAAAAAAAAAAAAAAmAIAAGRycy9kb3du&#10;cmV2LnhtbFBLBQYAAAAABAAEAPUAAACGAwAAAAA=&#10;" fillcolor="white [3201]" stroked="f" strokeweight=".5pt">
                    <v:textbox>
                      <w:txbxContent>
                        <w:p w14:paraId="7FD9558C" w14:textId="77777777" w:rsidR="00504EA5" w:rsidRPr="00D828E3" w:rsidRDefault="00504EA5" w:rsidP="009B506B">
                          <w:pPr>
                            <w:rPr>
                              <w:rFonts w:ascii="宋体" w:eastAsia="宋体" w:hAnsi="宋体"/>
                              <w:sz w:val="18"/>
                              <w:szCs w:val="18"/>
                            </w:rPr>
                          </w:pPr>
                          <w:r>
                            <w:rPr>
                              <w:rFonts w:ascii="宋体" w:eastAsia="宋体" w:hAnsi="宋体" w:hint="eastAsia"/>
                              <w:sz w:val="18"/>
                              <w:szCs w:val="18"/>
                            </w:rPr>
                            <w:t>爬行速度（像素点/s）</w:t>
                          </w:r>
                        </w:p>
                      </w:txbxContent>
                    </v:textbox>
                  </v:shape>
                </v:group>
                <v:group id="组合 52" o:spid="_x0000_s1037" style="position:absolute;left:30421;top:1875;width:30856;height:24384" coordsize="30856,24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文本框 53" o:spid="_x0000_s1038" type="#_x0000_t202" style="position:absolute;left:6711;top:21629;width:8441;height:2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gb8YA&#10;AADbAAAADwAAAGRycy9kb3ducmV2LnhtbESPS2vDMBCE74X8B7GBXEoiNyYPnCihhPRBb43zILfF&#10;2tgm1spYqu3++6pQ6HGYmW+Y9bY3lWipcaVlBU+TCARxZnXJuYJj+jJegnAeWWNlmRR8k4PtZvCw&#10;xkTbjj+pPfhcBAi7BBUU3teJlC4ryKCb2Jo4eDfbGPRBNrnUDXYBbio5jaK5NFhyWCiwpl1B2f3w&#10;ZRRcH/PLh+tfT108i+v9W5suzjpVajTsn1cgPPX+P/zXftcKZjH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tgb8YAAADbAAAADwAAAAAAAAAAAAAAAACYAgAAZHJz&#10;L2Rvd25yZXYueG1sUEsFBgAAAAAEAAQA9QAAAIsDAAAAAA==&#10;" fillcolor="white [3201]" stroked="f" strokeweight=".5pt">
                    <v:textbox>
                      <w:txbxContent>
                        <w:p w14:paraId="4FB3D0E6"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沿梯度向上</w:t>
                          </w:r>
                        </w:p>
                      </w:txbxContent>
                    </v:textbox>
                  </v:shape>
                  <v:shape id="文本框 54" o:spid="_x0000_s1039" type="#_x0000_t202" style="position:absolute;left:17613;top:21629;width:844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14:paraId="4061D6E7" w14:textId="77777777" w:rsidR="00504EA5" w:rsidRPr="00D828E3" w:rsidRDefault="00504EA5" w:rsidP="009B506B">
                          <w:pPr>
                            <w:rPr>
                              <w:rFonts w:ascii="宋体" w:eastAsia="宋体" w:hAnsi="宋体"/>
                              <w:sz w:val="18"/>
                              <w:szCs w:val="18"/>
                            </w:rPr>
                          </w:pPr>
                          <w:r w:rsidRPr="00D828E3">
                            <w:rPr>
                              <w:rFonts w:ascii="宋体" w:eastAsia="宋体" w:hAnsi="宋体" w:hint="eastAsia"/>
                              <w:sz w:val="18"/>
                              <w:szCs w:val="18"/>
                            </w:rPr>
                            <w:t>沿梯度向</w:t>
                          </w:r>
                          <w:r>
                            <w:rPr>
                              <w:rFonts w:ascii="宋体" w:eastAsia="宋体" w:hAnsi="宋体" w:hint="eastAsia"/>
                              <w:sz w:val="18"/>
                              <w:szCs w:val="18"/>
                            </w:rPr>
                            <w:t>下</w:t>
                          </w:r>
                        </w:p>
                      </w:txbxContent>
                    </v:textbox>
                  </v:shape>
                  <v:shape id="图片 55" o:spid="_x0000_s1040" type="#_x0000_t75" style="position:absolute;left:2725;width:28131;height:22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L2FXDAAAA2wAAAA8AAABkcnMvZG93bnJldi54bWxEj8FqwzAQRO+F/oPYQC6hkRtISZ3IprgE&#10;Aj3ZyQcs1sYysVaupMbu31eFQo/DzLxhDuVsB3EnH3rHCp7XGQji1umeOwWX8/FpByJEZI2DY1Lw&#10;TQHK4vHhgLl2E9d0b2InEoRDjgpMjGMuZWgNWQxrNxIn7+q8xZik76T2OCW4HeQmy16kxZ7TgsGR&#10;KkPtrfmyCuRmtTq9Vp9Vb+YmTnXj39v6Q6nlYn7bg4g0x//wX/ukFWy38Psl/QBZ/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UvYVcMAAADbAAAADwAAAAAAAAAAAAAAAACf&#10;AgAAZHJzL2Rvd25yZXYueG1sUEsFBgAAAAAEAAQA9wAAAI8DAAAAAA==&#10;">
                    <v:imagedata r:id="rId35" o:title="" cropbottom="7936f" cropleft="7922f"/>
                    <v:path arrowok="t"/>
                  </v:shape>
                  <v:shape id="文本框 56" o:spid="_x0000_s1041" type="#_x0000_t202" style="position:absolute;left:-5980;top:11108;width:14713;height:275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uw8EA&#10;AADbAAAADwAAAGRycy9kb3ducmV2LnhtbESPQWsCMRSE70L/Q3gFb5qtoMjWKGJb6FXXQ4+Pzetm&#10;6eZl2RfN1l9vCgWPw8x8w2x2o+/UlQZpAxt4mRegiOtgW24MnKuP2RqURGSLXWAy8EsCu+3TZIOl&#10;DYmPdD3FRmUIS4kGXIx9qbXUjjzKPPTE2fsOg8eY5dBoO2DKcN/pRVGstMeW84LDng6O6p/TxRuQ&#10;97QoRkm39aVyoivf3L7ekjHT53H/CirSGB/h//anNbBcwd+X/AP0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5bsPBAAAA2wAAAA8AAAAAAAAAAAAAAAAAmAIAAGRycy9kb3du&#10;cmV2LnhtbFBLBQYAAAAABAAEAPUAAACGAwAAAAA=&#10;" fillcolor="white [3201]" stroked="f" strokeweight=".5pt">
                    <v:textbox>
                      <w:txbxContent>
                        <w:p w14:paraId="047E4379" w14:textId="77777777" w:rsidR="00504EA5" w:rsidRPr="00D828E3" w:rsidRDefault="00504EA5" w:rsidP="009B506B">
                          <w:pPr>
                            <w:rPr>
                              <w:rFonts w:ascii="宋体" w:eastAsia="宋体" w:hAnsi="宋体"/>
                              <w:sz w:val="18"/>
                              <w:szCs w:val="18"/>
                            </w:rPr>
                          </w:pPr>
                          <w:r>
                            <w:rPr>
                              <w:rFonts w:ascii="宋体" w:eastAsia="宋体" w:hAnsi="宋体" w:hint="eastAsia"/>
                              <w:sz w:val="18"/>
                              <w:szCs w:val="18"/>
                            </w:rPr>
                            <w:t>爬行速度（像素点/s）</w:t>
                          </w:r>
                        </w:p>
                      </w:txbxContent>
                    </v:textbox>
                  </v:shape>
                </v:group>
              </v:group>
            </w:pict>
          </mc:Fallback>
        </mc:AlternateContent>
      </w:r>
    </w:p>
    <w:p w14:paraId="5C7AB82C" w14:textId="35A89F4F" w:rsidR="002D27EB" w:rsidRDefault="002D27EB" w:rsidP="002D27EB">
      <w:pPr>
        <w:spacing w:line="440" w:lineRule="exact"/>
        <w:jc w:val="left"/>
        <w:rPr>
          <w:rFonts w:ascii="宋体" w:eastAsia="宋体" w:hAnsi="宋体" w:cs="Arial"/>
          <w:color w:val="333333"/>
          <w:szCs w:val="21"/>
          <w:shd w:val="clear" w:color="auto" w:fill="FFFFFF"/>
        </w:rPr>
      </w:pPr>
    </w:p>
    <w:p w14:paraId="20F4769D" w14:textId="7D8E9E91" w:rsidR="009B506B" w:rsidRDefault="009B506B" w:rsidP="002D27EB">
      <w:pPr>
        <w:spacing w:line="440" w:lineRule="exact"/>
        <w:jc w:val="left"/>
        <w:rPr>
          <w:rFonts w:ascii="宋体" w:eastAsia="宋体" w:hAnsi="宋体" w:cs="Arial"/>
          <w:color w:val="333333"/>
          <w:szCs w:val="21"/>
          <w:shd w:val="clear" w:color="auto" w:fill="FFFFFF"/>
        </w:rPr>
      </w:pPr>
    </w:p>
    <w:p w14:paraId="4004E7F5" w14:textId="69BFCA17" w:rsidR="009B506B" w:rsidRDefault="009B506B" w:rsidP="002D27EB">
      <w:pPr>
        <w:spacing w:line="440" w:lineRule="exact"/>
        <w:jc w:val="left"/>
        <w:rPr>
          <w:rFonts w:ascii="宋体" w:eastAsia="宋体" w:hAnsi="宋体" w:cs="Arial"/>
          <w:color w:val="333333"/>
          <w:szCs w:val="21"/>
          <w:shd w:val="clear" w:color="auto" w:fill="FFFFFF"/>
        </w:rPr>
      </w:pPr>
    </w:p>
    <w:p w14:paraId="11019584" w14:textId="04D1B263" w:rsidR="009B506B" w:rsidRDefault="009B506B" w:rsidP="002D27EB">
      <w:pPr>
        <w:spacing w:line="440" w:lineRule="exact"/>
        <w:jc w:val="left"/>
        <w:rPr>
          <w:rFonts w:ascii="宋体" w:eastAsia="宋体" w:hAnsi="宋体" w:cs="Arial"/>
          <w:color w:val="333333"/>
          <w:szCs w:val="21"/>
          <w:shd w:val="clear" w:color="auto" w:fill="FFFFFF"/>
        </w:rPr>
      </w:pPr>
    </w:p>
    <w:p w14:paraId="7BB533BD" w14:textId="4D913BB4" w:rsidR="009B506B" w:rsidRDefault="009B506B" w:rsidP="002D27EB">
      <w:pPr>
        <w:spacing w:line="440" w:lineRule="exact"/>
        <w:jc w:val="left"/>
        <w:rPr>
          <w:rFonts w:ascii="宋体" w:eastAsia="宋体" w:hAnsi="宋体" w:cs="Arial"/>
          <w:color w:val="333333"/>
          <w:szCs w:val="21"/>
          <w:shd w:val="clear" w:color="auto" w:fill="FFFFFF"/>
        </w:rPr>
      </w:pPr>
    </w:p>
    <w:p w14:paraId="0D7D0550" w14:textId="10418570" w:rsidR="009B506B" w:rsidRDefault="009B506B" w:rsidP="002D27EB">
      <w:pPr>
        <w:spacing w:line="440" w:lineRule="exact"/>
        <w:jc w:val="left"/>
        <w:rPr>
          <w:rFonts w:ascii="宋体" w:eastAsia="宋体" w:hAnsi="宋体" w:cs="Arial"/>
          <w:color w:val="333333"/>
          <w:szCs w:val="21"/>
          <w:shd w:val="clear" w:color="auto" w:fill="FFFFFF"/>
        </w:rPr>
      </w:pPr>
    </w:p>
    <w:p w14:paraId="3CA8D615" w14:textId="2F66DD38" w:rsidR="009B506B" w:rsidRPr="002D27EB" w:rsidRDefault="009B506B" w:rsidP="002D27EB">
      <w:pPr>
        <w:spacing w:line="440" w:lineRule="exact"/>
        <w:jc w:val="left"/>
        <w:rPr>
          <w:rFonts w:ascii="宋体" w:eastAsia="宋体" w:hAnsi="宋体" w:cs="Arial"/>
          <w:color w:val="333333"/>
          <w:szCs w:val="21"/>
          <w:shd w:val="clear" w:color="auto" w:fill="FFFFFF"/>
        </w:rPr>
      </w:pPr>
    </w:p>
    <w:p w14:paraId="6A7EF178" w14:textId="77777777" w:rsidR="009B506B" w:rsidRDefault="009B506B" w:rsidP="002D27EB">
      <w:pPr>
        <w:spacing w:line="440" w:lineRule="exact"/>
        <w:ind w:firstLineChars="200" w:firstLine="420"/>
        <w:jc w:val="left"/>
        <w:rPr>
          <w:rFonts w:ascii="宋体" w:eastAsia="宋体" w:hAnsi="宋体" w:cs="Arial"/>
          <w:color w:val="333333"/>
          <w:szCs w:val="21"/>
          <w:shd w:val="clear" w:color="auto" w:fill="FFFFFF"/>
        </w:rPr>
      </w:pPr>
    </w:p>
    <w:p w14:paraId="30CE683C" w14:textId="77777777" w:rsidR="009B506B" w:rsidRDefault="009B506B" w:rsidP="002D27EB">
      <w:pPr>
        <w:spacing w:line="440" w:lineRule="exact"/>
        <w:ind w:firstLineChars="200" w:firstLine="420"/>
        <w:jc w:val="left"/>
        <w:rPr>
          <w:rFonts w:ascii="宋体" w:eastAsia="宋体" w:hAnsi="宋体" w:cs="Arial"/>
          <w:color w:val="333333"/>
          <w:szCs w:val="21"/>
          <w:shd w:val="clear" w:color="auto" w:fill="FFFFFF"/>
        </w:rPr>
      </w:pPr>
    </w:p>
    <w:p w14:paraId="2C1EF241" w14:textId="23027850" w:rsidR="00442053" w:rsidRPr="005F205D" w:rsidRDefault="00442053" w:rsidP="00F06F27">
      <w:pPr>
        <w:ind w:firstLineChars="200" w:firstLine="420"/>
        <w:jc w:val="left"/>
        <w:rPr>
          <w:rFonts w:ascii="宋体" w:eastAsia="宋体" w:hAnsi="宋体" w:cs="Arial"/>
          <w:color w:val="333333"/>
          <w:sz w:val="24"/>
          <w:szCs w:val="24"/>
          <w:shd w:val="clear" w:color="auto" w:fill="FFFFFF"/>
        </w:rPr>
      </w:pP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 xml:space="preserve">.7 </w:t>
      </w:r>
      <w:r w:rsidRPr="005F205D">
        <w:rPr>
          <w:rFonts w:ascii="宋体" w:eastAsia="宋体" w:hAnsi="宋体" w:cs="Arial" w:hint="eastAsia"/>
          <w:color w:val="333333"/>
          <w:szCs w:val="21"/>
          <w:shd w:val="clear" w:color="auto" w:fill="FFFFFF"/>
        </w:rPr>
        <w:t xml:space="preserve">线虫在负趋热行为中速度对比图 </w:t>
      </w:r>
      <w:r w:rsidRPr="005F205D">
        <w:rPr>
          <w:rFonts w:ascii="宋体" w:eastAsia="宋体" w:hAnsi="宋体" w:cs="Arial"/>
          <w:color w:val="333333"/>
          <w:szCs w:val="21"/>
          <w:shd w:val="clear" w:color="auto" w:fill="FFFFFF"/>
        </w:rPr>
        <w:t xml:space="preserve">        </w:t>
      </w:r>
      <w:r w:rsidRPr="005F205D">
        <w:rPr>
          <w:rFonts w:ascii="宋体" w:eastAsia="宋体" w:hAnsi="宋体" w:cs="Arial" w:hint="eastAsia"/>
          <w:color w:val="333333"/>
          <w:szCs w:val="21"/>
          <w:shd w:val="clear" w:color="auto" w:fill="FFFFFF"/>
        </w:rPr>
        <w:t>图3</w:t>
      </w:r>
      <w:r w:rsidRPr="005F205D">
        <w:rPr>
          <w:rFonts w:ascii="宋体" w:eastAsia="宋体" w:hAnsi="宋体" w:cs="Arial"/>
          <w:color w:val="333333"/>
          <w:szCs w:val="21"/>
          <w:shd w:val="clear" w:color="auto" w:fill="FFFFFF"/>
        </w:rPr>
        <w:t>.8</w:t>
      </w:r>
      <w:r w:rsidRPr="005F205D">
        <w:rPr>
          <w:rFonts w:ascii="宋体" w:eastAsia="宋体" w:hAnsi="宋体" w:cs="Arial" w:hint="eastAsia"/>
          <w:color w:val="333333"/>
          <w:szCs w:val="21"/>
          <w:shd w:val="clear" w:color="auto" w:fill="FFFFFF"/>
        </w:rPr>
        <w:t>线虫在正趋热行为中速度对比图</w:t>
      </w:r>
    </w:p>
    <w:p w14:paraId="53B97E98" w14:textId="0B387823" w:rsidR="00442053" w:rsidRPr="005F205D" w:rsidRDefault="00442053" w:rsidP="00492637">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实验中对线虫在</w:t>
      </w:r>
      <w:r>
        <w:rPr>
          <w:rFonts w:ascii="宋体" w:eastAsia="宋体" w:hAnsi="宋体" w:cs="Arial" w:hint="eastAsia"/>
          <w:color w:val="333333"/>
          <w:sz w:val="24"/>
          <w:szCs w:val="24"/>
          <w:shd w:val="clear" w:color="auto" w:fill="FFFFFF"/>
        </w:rPr>
        <w:t>负趋热行为</w:t>
      </w:r>
      <w:r w:rsidRPr="00E62302">
        <w:rPr>
          <w:rFonts w:ascii="宋体" w:eastAsia="宋体" w:hAnsi="宋体" w:cs="Arial" w:hint="eastAsia"/>
          <w:color w:val="333333"/>
          <w:sz w:val="24"/>
          <w:szCs w:val="24"/>
          <w:shd w:val="clear" w:color="auto" w:fill="FFFFFF"/>
        </w:rPr>
        <w:t>和</w:t>
      </w:r>
      <w:r>
        <w:rPr>
          <w:rFonts w:ascii="宋体" w:eastAsia="宋体" w:hAnsi="宋体" w:cs="Arial" w:hint="eastAsia"/>
          <w:color w:val="333333"/>
          <w:sz w:val="24"/>
          <w:szCs w:val="24"/>
          <w:shd w:val="clear" w:color="auto" w:fill="FFFFFF"/>
        </w:rPr>
        <w:t>正趋热行为</w:t>
      </w:r>
      <w:r w:rsidRPr="00E62302">
        <w:rPr>
          <w:rFonts w:ascii="宋体" w:eastAsia="宋体" w:hAnsi="宋体" w:cs="Arial" w:hint="eastAsia"/>
          <w:color w:val="333333"/>
          <w:sz w:val="24"/>
          <w:szCs w:val="24"/>
          <w:shd w:val="clear" w:color="auto" w:fill="FFFFFF"/>
        </w:rPr>
        <w:t>中</w:t>
      </w:r>
      <w:r>
        <w:rPr>
          <w:rFonts w:ascii="宋体" w:eastAsia="宋体" w:hAnsi="宋体" w:cs="Arial" w:hint="eastAsia"/>
          <w:color w:val="333333"/>
          <w:sz w:val="24"/>
          <w:szCs w:val="24"/>
          <w:shd w:val="clear" w:color="auto" w:fill="FFFFFF"/>
        </w:rPr>
        <w:t>顺温度梯度方向</w:t>
      </w:r>
      <w:r w:rsidRPr="00E62302">
        <w:rPr>
          <w:rFonts w:ascii="宋体" w:eastAsia="宋体" w:hAnsi="宋体" w:cs="Arial" w:hint="eastAsia"/>
          <w:color w:val="333333"/>
          <w:sz w:val="24"/>
          <w:szCs w:val="24"/>
          <w:shd w:val="clear" w:color="auto" w:fill="FFFFFF"/>
        </w:rPr>
        <w:t>和</w:t>
      </w:r>
      <w:r>
        <w:rPr>
          <w:rFonts w:ascii="宋体" w:eastAsia="宋体" w:hAnsi="宋体" w:cs="Arial" w:hint="eastAsia"/>
          <w:color w:val="333333"/>
          <w:sz w:val="24"/>
          <w:szCs w:val="24"/>
          <w:shd w:val="clear" w:color="auto" w:fill="FFFFFF"/>
        </w:rPr>
        <w:t>逆温度梯度方向</w:t>
      </w:r>
      <w:r w:rsidRPr="00E62302">
        <w:rPr>
          <w:rFonts w:ascii="宋体" w:eastAsia="宋体" w:hAnsi="宋体" w:cs="Arial" w:hint="eastAsia"/>
          <w:color w:val="333333"/>
          <w:sz w:val="24"/>
          <w:szCs w:val="24"/>
          <w:shd w:val="clear" w:color="auto" w:fill="FFFFFF"/>
        </w:rPr>
        <w:t>移动的速度分别进行分析（此处</w:t>
      </w:r>
      <w:r>
        <w:rPr>
          <w:rFonts w:ascii="宋体" w:eastAsia="宋体" w:hAnsi="宋体" w:cs="Arial" w:hint="eastAsia"/>
          <w:color w:val="333333"/>
          <w:sz w:val="24"/>
          <w:szCs w:val="24"/>
          <w:shd w:val="clear" w:color="auto" w:fill="FFFFFF"/>
        </w:rPr>
        <w:t>顺温度梯度方向</w:t>
      </w:r>
      <w:r w:rsidRPr="00E62302">
        <w:rPr>
          <w:rFonts w:ascii="宋体" w:eastAsia="宋体" w:hAnsi="宋体" w:cs="Arial" w:hint="eastAsia"/>
          <w:color w:val="333333"/>
          <w:sz w:val="24"/>
          <w:szCs w:val="24"/>
          <w:shd w:val="clear" w:color="auto" w:fill="FFFFFF"/>
        </w:rPr>
        <w:t>和</w:t>
      </w:r>
      <w:r>
        <w:rPr>
          <w:rFonts w:ascii="宋体" w:eastAsia="宋体" w:hAnsi="宋体" w:cs="Arial" w:hint="eastAsia"/>
          <w:color w:val="333333"/>
          <w:sz w:val="24"/>
          <w:szCs w:val="24"/>
          <w:shd w:val="clear" w:color="auto" w:fill="FFFFFF"/>
        </w:rPr>
        <w:t>逆温度梯度</w:t>
      </w:r>
      <w:r w:rsidRPr="00E62302">
        <w:rPr>
          <w:rFonts w:ascii="宋体" w:eastAsia="宋体" w:hAnsi="宋体" w:cs="Arial" w:hint="eastAsia"/>
          <w:color w:val="333333"/>
          <w:sz w:val="24"/>
          <w:szCs w:val="24"/>
          <w:shd w:val="clear" w:color="auto" w:fill="FFFFFF"/>
        </w:rPr>
        <w:t>方向沿用</w:t>
      </w:r>
      <w:r>
        <w:rPr>
          <w:rFonts w:ascii="宋体" w:eastAsia="宋体" w:hAnsi="宋体" w:cs="Arial" w:hint="eastAsia"/>
          <w:color w:val="333333"/>
          <w:sz w:val="24"/>
          <w:szCs w:val="24"/>
          <w:shd w:val="clear" w:color="auto" w:fill="FFFFFF"/>
        </w:rPr>
        <w:t>步长分析中</w:t>
      </w:r>
      <w:r w:rsidRPr="00E62302">
        <w:rPr>
          <w:rFonts w:ascii="宋体" w:eastAsia="宋体" w:hAnsi="宋体" w:cs="Arial" w:hint="eastAsia"/>
          <w:color w:val="333333"/>
          <w:sz w:val="24"/>
          <w:szCs w:val="24"/>
          <w:shd w:val="clear" w:color="auto" w:fill="FFFFFF"/>
        </w:rPr>
        <w:t>的定义），发现，线虫不管是在</w:t>
      </w:r>
      <w:r>
        <w:rPr>
          <w:rFonts w:ascii="宋体" w:eastAsia="宋体" w:hAnsi="宋体" w:cs="Arial" w:hint="eastAsia"/>
          <w:color w:val="333333"/>
          <w:sz w:val="24"/>
          <w:szCs w:val="24"/>
          <w:shd w:val="clear" w:color="auto" w:fill="FFFFFF"/>
        </w:rPr>
        <w:t>负趋热行为</w:t>
      </w:r>
      <w:r w:rsidRPr="00E62302">
        <w:rPr>
          <w:rFonts w:ascii="宋体" w:eastAsia="宋体" w:hAnsi="宋体" w:cs="Arial" w:hint="eastAsia"/>
          <w:color w:val="333333"/>
          <w:sz w:val="24"/>
          <w:szCs w:val="24"/>
          <w:shd w:val="clear" w:color="auto" w:fill="FFFFFF"/>
        </w:rPr>
        <w:t>中，还是在</w:t>
      </w:r>
      <w:r>
        <w:rPr>
          <w:rFonts w:ascii="宋体" w:eastAsia="宋体" w:hAnsi="宋体" w:cs="Arial" w:hint="eastAsia"/>
          <w:color w:val="333333"/>
          <w:sz w:val="24"/>
          <w:szCs w:val="24"/>
          <w:shd w:val="clear" w:color="auto" w:fill="FFFFFF"/>
        </w:rPr>
        <w:t>正趋热行为</w:t>
      </w:r>
      <w:r w:rsidRPr="00E62302">
        <w:rPr>
          <w:rFonts w:ascii="宋体" w:eastAsia="宋体" w:hAnsi="宋体" w:cs="Arial" w:hint="eastAsia"/>
          <w:color w:val="333333"/>
          <w:sz w:val="24"/>
          <w:szCs w:val="24"/>
          <w:shd w:val="clear" w:color="auto" w:fill="FFFFFF"/>
        </w:rPr>
        <w:t>中，</w:t>
      </w:r>
      <w:r>
        <w:rPr>
          <w:rFonts w:ascii="宋体" w:eastAsia="宋体" w:hAnsi="宋体" w:cs="Arial" w:hint="eastAsia"/>
          <w:color w:val="333333"/>
          <w:sz w:val="24"/>
          <w:szCs w:val="24"/>
          <w:shd w:val="clear" w:color="auto" w:fill="FFFFFF"/>
        </w:rPr>
        <w:t>顺温度梯度方向</w:t>
      </w:r>
      <w:r w:rsidRPr="00E62302">
        <w:rPr>
          <w:rFonts w:ascii="宋体" w:eastAsia="宋体" w:hAnsi="宋体" w:cs="Arial" w:hint="eastAsia"/>
          <w:color w:val="333333"/>
          <w:sz w:val="24"/>
          <w:szCs w:val="24"/>
          <w:shd w:val="clear" w:color="auto" w:fill="FFFFFF"/>
        </w:rPr>
        <w:t>和</w:t>
      </w:r>
      <w:r>
        <w:rPr>
          <w:rFonts w:ascii="宋体" w:eastAsia="宋体" w:hAnsi="宋体" w:cs="Arial" w:hint="eastAsia"/>
          <w:color w:val="333333"/>
          <w:sz w:val="24"/>
          <w:szCs w:val="24"/>
          <w:shd w:val="clear" w:color="auto" w:fill="FFFFFF"/>
        </w:rPr>
        <w:t>逆温度梯度方向</w:t>
      </w:r>
      <w:r w:rsidRPr="00E62302">
        <w:rPr>
          <w:rFonts w:ascii="宋体" w:eastAsia="宋体" w:hAnsi="宋体" w:cs="Arial" w:hint="eastAsia"/>
          <w:color w:val="333333"/>
          <w:sz w:val="24"/>
          <w:szCs w:val="24"/>
          <w:shd w:val="clear" w:color="auto" w:fill="FFFFFF"/>
        </w:rPr>
        <w:t>移动的速度</w:t>
      </w:r>
      <w:r>
        <w:rPr>
          <w:rFonts w:ascii="宋体" w:eastAsia="宋体" w:hAnsi="宋体" w:cs="Arial" w:hint="eastAsia"/>
          <w:color w:val="333333"/>
          <w:sz w:val="24"/>
          <w:szCs w:val="24"/>
          <w:shd w:val="clear" w:color="auto" w:fill="FFFFFF"/>
        </w:rPr>
        <w:t>之间都无显著性差异，</w:t>
      </w:r>
      <w:r w:rsidRPr="00E62302">
        <w:rPr>
          <w:rFonts w:ascii="宋体" w:eastAsia="宋体" w:hAnsi="宋体" w:cs="Arial" w:hint="eastAsia"/>
          <w:color w:val="333333"/>
          <w:sz w:val="24"/>
          <w:szCs w:val="24"/>
          <w:shd w:val="clear" w:color="auto" w:fill="FFFFFF"/>
        </w:rPr>
        <w:t>而对</w:t>
      </w:r>
      <w:r>
        <w:rPr>
          <w:rFonts w:ascii="宋体" w:eastAsia="宋体" w:hAnsi="宋体" w:cs="Arial" w:hint="eastAsia"/>
          <w:color w:val="333333"/>
          <w:sz w:val="24"/>
          <w:szCs w:val="24"/>
          <w:shd w:val="clear" w:color="auto" w:fill="FFFFFF"/>
        </w:rPr>
        <w:t>负趋热行为</w:t>
      </w:r>
      <w:r w:rsidRPr="00E62302">
        <w:rPr>
          <w:rFonts w:ascii="宋体" w:eastAsia="宋体" w:hAnsi="宋体" w:cs="Arial" w:hint="eastAsia"/>
          <w:color w:val="333333"/>
          <w:sz w:val="24"/>
          <w:szCs w:val="24"/>
          <w:shd w:val="clear" w:color="auto" w:fill="FFFFFF"/>
        </w:rPr>
        <w:t>和</w:t>
      </w:r>
      <w:r>
        <w:rPr>
          <w:rFonts w:ascii="宋体" w:eastAsia="宋体" w:hAnsi="宋体" w:cs="Arial" w:hint="eastAsia"/>
          <w:color w:val="333333"/>
          <w:sz w:val="24"/>
          <w:szCs w:val="24"/>
          <w:shd w:val="clear" w:color="auto" w:fill="FFFFFF"/>
        </w:rPr>
        <w:t>正趋热行为</w:t>
      </w:r>
      <w:r w:rsidRPr="00E62302">
        <w:rPr>
          <w:rFonts w:ascii="宋体" w:eastAsia="宋体" w:hAnsi="宋体" w:cs="Arial" w:hint="eastAsia"/>
          <w:color w:val="333333"/>
          <w:sz w:val="24"/>
          <w:szCs w:val="24"/>
          <w:shd w:val="clear" w:color="auto" w:fill="FFFFFF"/>
        </w:rPr>
        <w:t>两种行为</w:t>
      </w:r>
      <w:r>
        <w:rPr>
          <w:rFonts w:ascii="宋体" w:eastAsia="宋体" w:hAnsi="宋体" w:cs="Arial" w:hint="eastAsia"/>
          <w:color w:val="333333"/>
          <w:sz w:val="24"/>
          <w:szCs w:val="24"/>
          <w:shd w:val="clear" w:color="auto" w:fill="FFFFFF"/>
        </w:rPr>
        <w:t>总体平均速度</w:t>
      </w:r>
      <w:r w:rsidRPr="00E62302">
        <w:rPr>
          <w:rFonts w:ascii="宋体" w:eastAsia="宋体" w:hAnsi="宋体" w:cs="Arial" w:hint="eastAsia"/>
          <w:color w:val="333333"/>
          <w:sz w:val="24"/>
          <w:szCs w:val="24"/>
          <w:shd w:val="clear" w:color="auto" w:fill="FFFFFF"/>
        </w:rPr>
        <w:t>进行分析，可知，线虫在</w:t>
      </w:r>
      <w:r>
        <w:rPr>
          <w:rFonts w:ascii="宋体" w:eastAsia="宋体" w:hAnsi="宋体" w:cs="Arial" w:hint="eastAsia"/>
          <w:color w:val="333333"/>
          <w:sz w:val="24"/>
          <w:szCs w:val="24"/>
          <w:shd w:val="clear" w:color="auto" w:fill="FFFFFF"/>
        </w:rPr>
        <w:t>正趋热行为</w:t>
      </w:r>
      <w:r w:rsidRPr="00E62302">
        <w:rPr>
          <w:rFonts w:ascii="宋体" w:eastAsia="宋体" w:hAnsi="宋体" w:cs="Arial" w:hint="eastAsia"/>
          <w:color w:val="333333"/>
          <w:sz w:val="24"/>
          <w:szCs w:val="24"/>
          <w:shd w:val="clear" w:color="auto" w:fill="FFFFFF"/>
        </w:rPr>
        <w:t>中的迁移速度与其在</w:t>
      </w:r>
      <w:r>
        <w:rPr>
          <w:rFonts w:ascii="宋体" w:eastAsia="宋体" w:hAnsi="宋体" w:cs="Arial" w:hint="eastAsia"/>
          <w:color w:val="333333"/>
          <w:sz w:val="24"/>
          <w:szCs w:val="24"/>
          <w:shd w:val="clear" w:color="auto" w:fill="FFFFFF"/>
        </w:rPr>
        <w:t>负趋热行为</w:t>
      </w:r>
      <w:r w:rsidRPr="00E62302">
        <w:rPr>
          <w:rFonts w:ascii="宋体" w:eastAsia="宋体" w:hAnsi="宋体" w:cs="Arial" w:hint="eastAsia"/>
          <w:color w:val="333333"/>
          <w:sz w:val="24"/>
          <w:szCs w:val="24"/>
          <w:shd w:val="clear" w:color="auto" w:fill="FFFFFF"/>
        </w:rPr>
        <w:t>中的迁移速度存在</w:t>
      </w:r>
      <w:r>
        <w:rPr>
          <w:rFonts w:ascii="宋体" w:eastAsia="宋体" w:hAnsi="宋体" w:cs="Arial" w:hint="eastAsia"/>
          <w:color w:val="333333"/>
          <w:sz w:val="24"/>
          <w:szCs w:val="24"/>
          <w:shd w:val="clear" w:color="auto" w:fill="FFFFFF"/>
        </w:rPr>
        <w:t>极</w:t>
      </w:r>
      <w:r w:rsidRPr="00E62302">
        <w:rPr>
          <w:rFonts w:ascii="宋体" w:eastAsia="宋体" w:hAnsi="宋体" w:cs="Arial" w:hint="eastAsia"/>
          <w:color w:val="333333"/>
          <w:sz w:val="24"/>
          <w:szCs w:val="24"/>
          <w:shd w:val="clear" w:color="auto" w:fill="FFFFFF"/>
        </w:rPr>
        <w:t>显著差别，</w:t>
      </w:r>
      <w:r>
        <w:rPr>
          <w:rFonts w:ascii="宋体" w:eastAsia="宋体" w:hAnsi="宋体" w:cs="Arial" w:hint="eastAsia"/>
          <w:color w:val="333333"/>
          <w:sz w:val="24"/>
          <w:szCs w:val="24"/>
          <w:shd w:val="clear" w:color="auto" w:fill="FFFFFF"/>
        </w:rPr>
        <w:t>正趋热行为</w:t>
      </w:r>
      <w:r w:rsidRPr="00E62302">
        <w:rPr>
          <w:rFonts w:ascii="宋体" w:eastAsia="宋体" w:hAnsi="宋体" w:cs="Arial" w:hint="eastAsia"/>
          <w:color w:val="333333"/>
          <w:sz w:val="24"/>
          <w:szCs w:val="24"/>
          <w:shd w:val="clear" w:color="auto" w:fill="FFFFFF"/>
        </w:rPr>
        <w:t>中其迁移速度偏大</w:t>
      </w:r>
      <w:r>
        <w:rPr>
          <w:rFonts w:ascii="宋体" w:eastAsia="宋体" w:hAnsi="宋体" w:cs="Arial" w:hint="eastAsia"/>
          <w:color w:val="333333"/>
          <w:sz w:val="24"/>
          <w:szCs w:val="24"/>
          <w:shd w:val="clear" w:color="auto" w:fill="FFFFFF"/>
        </w:rPr>
        <w:t>。</w:t>
      </w:r>
    </w:p>
    <w:p w14:paraId="0E3A67A9" w14:textId="77777777" w:rsidR="00442053" w:rsidRPr="005F205D" w:rsidRDefault="00442053" w:rsidP="00442053">
      <w:pPr>
        <w:pStyle w:val="2"/>
        <w:spacing w:before="156" w:after="156"/>
        <w:rPr>
          <w:shd w:val="clear" w:color="auto" w:fill="FFFFFF"/>
        </w:rPr>
      </w:pPr>
      <w:bookmarkStart w:id="127" w:name="_Toc516556477"/>
      <w:r>
        <w:rPr>
          <w:rFonts w:hint="eastAsia"/>
          <w:shd w:val="clear" w:color="auto" w:fill="FFFFFF"/>
        </w:rPr>
        <w:t>3</w:t>
      </w:r>
      <w:r>
        <w:rPr>
          <w:shd w:val="clear" w:color="auto" w:fill="FFFFFF"/>
        </w:rPr>
        <w:t xml:space="preserve">.2 </w:t>
      </w:r>
      <w:r>
        <w:rPr>
          <w:rFonts w:hint="eastAsia"/>
          <w:shd w:val="clear" w:color="auto" w:fill="FFFFFF"/>
        </w:rPr>
        <w:t>讨论</w:t>
      </w:r>
      <w:bookmarkEnd w:id="127"/>
    </w:p>
    <w:p w14:paraId="71A77B15" w14:textId="144AED9A" w:rsidR="00442053" w:rsidRPr="00F517D0"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bookmarkStart w:id="128" w:name="_Hlk516551325"/>
      <w:r w:rsidRPr="00F517D0">
        <w:rPr>
          <w:rFonts w:ascii="宋体" w:eastAsia="宋体" w:hAnsi="宋体" w:cs="Arial" w:hint="eastAsia"/>
          <w:color w:val="333333"/>
          <w:sz w:val="24"/>
          <w:szCs w:val="24"/>
          <w:shd w:val="clear" w:color="auto" w:fill="FFFFFF"/>
        </w:rPr>
        <w:t>在线虫</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行为研究中，某些实验条件甚为关键，如“温度梯度是否是线性分布”，“温度梯度的梯度大小”，“实验中所使用的线虫品系的不同”</w:t>
      </w:r>
      <w:r w:rsidRPr="00F517D0">
        <w:rPr>
          <w:rFonts w:ascii="宋体" w:eastAsia="宋体" w:hAnsi="宋体" w:cs="Arial" w:hint="eastAsia"/>
          <w:color w:val="333333"/>
          <w:sz w:val="24"/>
          <w:szCs w:val="24"/>
          <w:shd w:val="clear" w:color="auto" w:fill="FFFFFF"/>
          <w:vertAlign w:val="superscript"/>
        </w:rPr>
        <w:t>[</w:t>
      </w:r>
      <w:r w:rsidRPr="00F517D0">
        <w:rPr>
          <w:rFonts w:ascii="宋体" w:eastAsia="宋体" w:hAnsi="宋体" w:cs="Arial"/>
          <w:color w:val="333333"/>
          <w:sz w:val="24"/>
          <w:szCs w:val="24"/>
          <w:shd w:val="clear" w:color="auto" w:fill="FFFFFF"/>
          <w:vertAlign w:val="superscript"/>
        </w:rPr>
        <w:t>29,31]</w:t>
      </w:r>
      <w:r w:rsidRPr="00F517D0">
        <w:rPr>
          <w:rFonts w:ascii="宋体" w:eastAsia="宋体" w:hAnsi="宋体" w:cs="Arial" w:hint="eastAsia"/>
          <w:color w:val="333333"/>
          <w:sz w:val="24"/>
          <w:szCs w:val="24"/>
          <w:shd w:val="clear" w:color="auto" w:fill="FFFFFF"/>
        </w:rPr>
        <w:t>等，其中，影响最大的即为“温度梯度的大小”。有研究指出，当温度控制系统的温度梯度低于</w:t>
      </w:r>
      <w:r w:rsidRPr="00F517D0">
        <w:rPr>
          <w:rFonts w:ascii="Times New Roman" w:eastAsia="宋体" w:hAnsi="Times New Roman" w:cs="Arial" w:hint="eastAsia"/>
          <w:color w:val="333333"/>
          <w:sz w:val="24"/>
          <w:szCs w:val="24"/>
          <w:shd w:val="clear" w:color="auto" w:fill="FFFFFF"/>
        </w:rPr>
        <w:t>1</w:t>
      </w:r>
      <w:r w:rsidRPr="00F517D0">
        <w:rPr>
          <w:rFonts w:ascii="宋体" w:eastAsia="宋体" w:hAnsi="宋体" w:cs="Arial"/>
          <w:color w:val="333333"/>
          <w:sz w:val="24"/>
          <w:szCs w:val="24"/>
          <w:shd w:val="clear" w:color="auto" w:fill="FFFFFF"/>
        </w:rPr>
        <w:t>.</w:t>
      </w:r>
      <w:r w:rsidRPr="00F517D0">
        <w:rPr>
          <w:rFonts w:ascii="Times New Roman" w:eastAsia="宋体" w:hAnsi="Times New Roman" w:cs="Arial"/>
          <w:color w:val="333333"/>
          <w:sz w:val="24"/>
          <w:szCs w:val="24"/>
          <w:shd w:val="clear" w:color="auto" w:fill="FFFFFF"/>
        </w:rPr>
        <w:t>0</w:t>
      </w:r>
      <w:r w:rsidRPr="00F517D0">
        <w:rPr>
          <w:rFonts w:ascii="宋体" w:eastAsia="宋体" w:hAnsi="宋体" w:cs="Arial" w:hint="eastAsia"/>
          <w:color w:val="333333"/>
          <w:sz w:val="24"/>
          <w:szCs w:val="24"/>
          <w:shd w:val="clear" w:color="auto" w:fill="FFFFFF"/>
        </w:rPr>
        <w:t>℃/</w:t>
      </w:r>
      <w:r w:rsidRPr="00F517D0">
        <w:rPr>
          <w:rFonts w:ascii="Times New Roman" w:eastAsia="宋体" w:hAnsi="Times New Roman" w:cs="Arial"/>
          <w:color w:val="333333"/>
          <w:sz w:val="24"/>
          <w:szCs w:val="24"/>
          <w:shd w:val="clear" w:color="auto" w:fill="FFFFFF"/>
        </w:rPr>
        <w:t>cm</w:t>
      </w:r>
      <w:r w:rsidRPr="00F517D0">
        <w:rPr>
          <w:rFonts w:ascii="宋体" w:eastAsia="宋体" w:hAnsi="宋体" w:cs="Arial" w:hint="eastAsia"/>
          <w:color w:val="333333"/>
          <w:sz w:val="24"/>
          <w:szCs w:val="24"/>
          <w:shd w:val="clear" w:color="auto" w:fill="FFFFFF"/>
        </w:rPr>
        <w:t>时，线虫</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行为研究的实验结果近似于</w:t>
      </w:r>
      <w:r w:rsidRPr="00F517D0">
        <w:rPr>
          <w:rFonts w:ascii="Times New Roman" w:eastAsia="宋体" w:hAnsi="Times New Roman" w:cs="Arial"/>
          <w:color w:val="333333"/>
          <w:sz w:val="24"/>
          <w:szCs w:val="24"/>
          <w:shd w:val="clear" w:color="auto" w:fill="FFFFFF"/>
        </w:rPr>
        <w:t>Hedgecook</w:t>
      </w:r>
      <w:r w:rsidRPr="00F517D0">
        <w:rPr>
          <w:rFonts w:ascii="宋体" w:eastAsia="宋体" w:hAnsi="宋体" w:cs="Arial"/>
          <w:color w:val="333333"/>
          <w:sz w:val="24"/>
          <w:szCs w:val="24"/>
          <w:shd w:val="clear" w:color="auto" w:fill="FFFFFF"/>
        </w:rPr>
        <w:t xml:space="preserve"> </w:t>
      </w:r>
      <w:r w:rsidRPr="00F517D0">
        <w:rPr>
          <w:rFonts w:ascii="宋体" w:eastAsia="宋体" w:hAnsi="宋体" w:cs="Arial" w:hint="eastAsia"/>
          <w:color w:val="333333"/>
          <w:sz w:val="24"/>
          <w:szCs w:val="24"/>
          <w:shd w:val="clear" w:color="auto" w:fill="FFFFFF"/>
        </w:rPr>
        <w:t>和</w:t>
      </w:r>
      <w:r w:rsidRPr="00F517D0">
        <w:rPr>
          <w:rFonts w:ascii="宋体" w:eastAsia="宋体" w:hAnsi="宋体" w:cs="Arial"/>
          <w:color w:val="333333"/>
          <w:sz w:val="24"/>
          <w:szCs w:val="24"/>
          <w:shd w:val="clear" w:color="auto" w:fill="FFFFFF"/>
        </w:rPr>
        <w:t xml:space="preserve"> </w:t>
      </w:r>
      <w:r w:rsidRPr="00F517D0">
        <w:rPr>
          <w:rFonts w:ascii="Times New Roman" w:eastAsia="宋体" w:hAnsi="Times New Roman" w:cs="Arial"/>
          <w:color w:val="333333"/>
          <w:sz w:val="24"/>
          <w:szCs w:val="24"/>
          <w:shd w:val="clear" w:color="auto" w:fill="FFFFFF"/>
        </w:rPr>
        <w:t>Russell</w:t>
      </w:r>
      <w:r w:rsidRPr="00F517D0">
        <w:rPr>
          <w:rFonts w:ascii="宋体" w:eastAsia="宋体" w:hAnsi="宋体" w:cs="Arial" w:hint="eastAsia"/>
          <w:color w:val="333333"/>
          <w:sz w:val="24"/>
          <w:szCs w:val="24"/>
          <w:shd w:val="clear" w:color="auto" w:fill="FFFFFF"/>
        </w:rPr>
        <w:t>在</w:t>
      </w:r>
      <w:r w:rsidRPr="00F517D0">
        <w:rPr>
          <w:rFonts w:ascii="Times New Roman" w:eastAsia="宋体" w:hAnsi="Times New Roman" w:cs="Arial" w:hint="eastAsia"/>
          <w:color w:val="333333"/>
          <w:sz w:val="24"/>
          <w:szCs w:val="24"/>
          <w:shd w:val="clear" w:color="auto" w:fill="FFFFFF"/>
        </w:rPr>
        <w:t>1</w:t>
      </w:r>
      <w:r w:rsidRPr="00F517D0">
        <w:rPr>
          <w:rFonts w:ascii="Times New Roman" w:eastAsia="宋体" w:hAnsi="Times New Roman" w:cs="Arial"/>
          <w:color w:val="333333"/>
          <w:sz w:val="24"/>
          <w:szCs w:val="24"/>
          <w:shd w:val="clear" w:color="auto" w:fill="FFFFFF"/>
        </w:rPr>
        <w:t>975</w:t>
      </w:r>
      <w:r w:rsidRPr="00F517D0">
        <w:rPr>
          <w:rFonts w:ascii="宋体" w:eastAsia="宋体" w:hAnsi="宋体" w:cs="Arial" w:hint="eastAsia"/>
          <w:color w:val="333333"/>
          <w:sz w:val="24"/>
          <w:szCs w:val="24"/>
          <w:shd w:val="clear" w:color="auto" w:fill="FFFFFF"/>
        </w:rPr>
        <w:t>年发表的文章里的结果，即线虫会趋向于移动向培养温度的区域，如图。而当温度控制系统的温度梯度高于</w:t>
      </w:r>
      <w:r w:rsidRPr="00F517D0">
        <w:rPr>
          <w:rFonts w:ascii="Times New Roman" w:eastAsia="宋体" w:hAnsi="Times New Roman" w:cs="Arial" w:hint="eastAsia"/>
          <w:color w:val="333333"/>
          <w:sz w:val="24"/>
          <w:szCs w:val="24"/>
          <w:shd w:val="clear" w:color="auto" w:fill="FFFFFF"/>
        </w:rPr>
        <w:t>1</w:t>
      </w:r>
      <w:r w:rsidRPr="00F517D0">
        <w:rPr>
          <w:rFonts w:ascii="宋体" w:eastAsia="宋体" w:hAnsi="宋体" w:cs="Arial"/>
          <w:color w:val="333333"/>
          <w:sz w:val="24"/>
          <w:szCs w:val="24"/>
          <w:shd w:val="clear" w:color="auto" w:fill="FFFFFF"/>
        </w:rPr>
        <w:t>.</w:t>
      </w:r>
      <w:r w:rsidRPr="00F517D0">
        <w:rPr>
          <w:rFonts w:ascii="Times New Roman" w:eastAsia="宋体" w:hAnsi="Times New Roman" w:cs="Arial"/>
          <w:color w:val="333333"/>
          <w:sz w:val="24"/>
          <w:szCs w:val="24"/>
          <w:shd w:val="clear" w:color="auto" w:fill="FFFFFF"/>
        </w:rPr>
        <w:t>0</w:t>
      </w:r>
      <w:r w:rsidRPr="00F517D0">
        <w:rPr>
          <w:rFonts w:ascii="宋体" w:eastAsia="宋体" w:hAnsi="宋体" w:cs="Arial" w:hint="eastAsia"/>
          <w:color w:val="333333"/>
          <w:sz w:val="24"/>
          <w:szCs w:val="24"/>
          <w:shd w:val="clear" w:color="auto" w:fill="FFFFFF"/>
        </w:rPr>
        <w:t>℃/</w:t>
      </w:r>
      <w:r w:rsidRPr="00F517D0">
        <w:rPr>
          <w:rFonts w:ascii="Times New Roman" w:eastAsia="宋体" w:hAnsi="Times New Roman" w:cs="Arial"/>
          <w:color w:val="333333"/>
          <w:sz w:val="24"/>
          <w:szCs w:val="24"/>
          <w:shd w:val="clear" w:color="auto" w:fill="FFFFFF"/>
        </w:rPr>
        <w:t>cm</w:t>
      </w:r>
      <w:r w:rsidRPr="00F517D0">
        <w:rPr>
          <w:rFonts w:ascii="宋体" w:eastAsia="宋体" w:hAnsi="宋体" w:cs="Arial" w:hint="eastAsia"/>
          <w:color w:val="333333"/>
          <w:sz w:val="24"/>
          <w:szCs w:val="24"/>
          <w:shd w:val="clear" w:color="auto" w:fill="FFFFFF"/>
        </w:rPr>
        <w:t>时，若线虫之前的培养温度比较低，则线虫会向</w:t>
      </w:r>
      <w:r w:rsidRPr="00F517D0">
        <w:rPr>
          <w:rFonts w:ascii="Times New Roman" w:eastAsia="宋体" w:hAnsi="Times New Roman" w:cs="Arial"/>
          <w:color w:val="333333"/>
          <w:sz w:val="24"/>
          <w:szCs w:val="24"/>
          <w:shd w:val="clear" w:color="auto" w:fill="FFFFFF"/>
        </w:rPr>
        <w:t>Hedgecook</w:t>
      </w:r>
      <w:r w:rsidRPr="00F517D0">
        <w:rPr>
          <w:rFonts w:ascii="宋体" w:eastAsia="宋体" w:hAnsi="宋体" w:cs="Arial"/>
          <w:color w:val="333333"/>
          <w:sz w:val="24"/>
          <w:szCs w:val="24"/>
          <w:shd w:val="clear" w:color="auto" w:fill="FFFFFF"/>
        </w:rPr>
        <w:t xml:space="preserve"> </w:t>
      </w:r>
      <w:r w:rsidRPr="00F517D0">
        <w:rPr>
          <w:rFonts w:ascii="宋体" w:eastAsia="宋体" w:hAnsi="宋体" w:cs="Arial" w:hint="eastAsia"/>
          <w:color w:val="333333"/>
          <w:sz w:val="24"/>
          <w:szCs w:val="24"/>
          <w:shd w:val="clear" w:color="auto" w:fill="FFFFFF"/>
        </w:rPr>
        <w:t>和</w:t>
      </w:r>
      <w:r w:rsidRPr="00F517D0">
        <w:rPr>
          <w:rFonts w:ascii="宋体" w:eastAsia="宋体" w:hAnsi="宋体" w:cs="Arial"/>
          <w:color w:val="333333"/>
          <w:sz w:val="24"/>
          <w:szCs w:val="24"/>
          <w:shd w:val="clear" w:color="auto" w:fill="FFFFFF"/>
        </w:rPr>
        <w:t xml:space="preserve"> </w:t>
      </w:r>
      <w:r w:rsidRPr="00F517D0">
        <w:rPr>
          <w:rFonts w:ascii="Times New Roman" w:eastAsia="宋体" w:hAnsi="Times New Roman" w:cs="Arial"/>
          <w:color w:val="333333"/>
          <w:sz w:val="24"/>
          <w:szCs w:val="24"/>
          <w:shd w:val="clear" w:color="auto" w:fill="FFFFFF"/>
        </w:rPr>
        <w:t>Russell</w:t>
      </w:r>
      <w:r w:rsidRPr="00F517D0">
        <w:rPr>
          <w:rFonts w:ascii="宋体" w:eastAsia="宋体" w:hAnsi="宋体" w:cs="Arial" w:hint="eastAsia"/>
          <w:color w:val="333333"/>
          <w:sz w:val="24"/>
          <w:szCs w:val="24"/>
          <w:shd w:val="clear" w:color="auto" w:fill="FFFFFF"/>
        </w:rPr>
        <w:t>实验中的一样，向着培养温度的方向移动；但是，若线虫之前的培养温度较高，将其放置于温度较低的位置时便不表现</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行为，这也是一个很有意思的现象，即若温度系统的温度梯度太大，线虫很容易陷入低温环境中，而不能表现出典型的</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w:t>
      </w:r>
      <w:r w:rsidR="00492637">
        <w:rPr>
          <w:rFonts w:ascii="宋体" w:eastAsia="宋体" w:hAnsi="宋体" w:cs="Arial" w:hint="eastAsia"/>
          <w:color w:val="333333"/>
          <w:sz w:val="24"/>
          <w:szCs w:val="24"/>
          <w:shd w:val="clear" w:color="auto" w:fill="FFFFFF"/>
        </w:rPr>
        <w:t>。</w:t>
      </w:r>
      <w:r w:rsidRPr="00F517D0">
        <w:rPr>
          <w:rFonts w:ascii="宋体" w:eastAsia="宋体" w:hAnsi="宋体" w:cs="Arial" w:hint="eastAsia"/>
          <w:color w:val="333333"/>
          <w:sz w:val="24"/>
          <w:szCs w:val="24"/>
          <w:shd w:val="clear" w:color="auto" w:fill="FFFFFF"/>
        </w:rPr>
        <w:t>考虑到这个因素，实验中选择的温度梯度为</w:t>
      </w:r>
      <w:r w:rsidRPr="00F517D0">
        <w:rPr>
          <w:rFonts w:ascii="Times New Roman" w:eastAsia="宋体" w:hAnsi="Times New Roman" w:cs="Arial" w:hint="eastAsia"/>
          <w:color w:val="333333"/>
          <w:sz w:val="24"/>
          <w:szCs w:val="24"/>
          <w:shd w:val="clear" w:color="auto" w:fill="FFFFFF"/>
        </w:rPr>
        <w:t>0</w:t>
      </w:r>
      <w:r w:rsidRPr="00F517D0">
        <w:rPr>
          <w:rFonts w:ascii="宋体" w:eastAsia="宋体" w:hAnsi="宋体" w:cs="Arial"/>
          <w:color w:val="333333"/>
          <w:sz w:val="24"/>
          <w:szCs w:val="24"/>
          <w:shd w:val="clear" w:color="auto" w:fill="FFFFFF"/>
        </w:rPr>
        <w:t>.</w:t>
      </w:r>
      <w:r w:rsidRPr="00F517D0">
        <w:rPr>
          <w:rFonts w:ascii="Times New Roman" w:eastAsia="宋体" w:hAnsi="Times New Roman" w:cs="Arial"/>
          <w:color w:val="333333"/>
          <w:sz w:val="24"/>
          <w:szCs w:val="24"/>
          <w:shd w:val="clear" w:color="auto" w:fill="FFFFFF"/>
        </w:rPr>
        <w:t>4</w:t>
      </w:r>
      <w:r w:rsidRPr="00F517D0">
        <w:rPr>
          <w:rFonts w:ascii="宋体" w:eastAsia="宋体" w:hAnsi="宋体" w:cs="Arial" w:hint="eastAsia"/>
          <w:color w:val="333333"/>
          <w:sz w:val="24"/>
          <w:szCs w:val="24"/>
          <w:shd w:val="clear" w:color="auto" w:fill="FFFFFF"/>
        </w:rPr>
        <w:t>℃/</w:t>
      </w:r>
      <w:r w:rsidRPr="00F517D0">
        <w:rPr>
          <w:rFonts w:ascii="Times New Roman" w:eastAsia="宋体" w:hAnsi="Times New Roman" w:cs="Arial"/>
          <w:color w:val="333333"/>
          <w:sz w:val="24"/>
          <w:szCs w:val="24"/>
          <w:shd w:val="clear" w:color="auto" w:fill="FFFFFF"/>
        </w:rPr>
        <w:t>cm</w:t>
      </w:r>
      <w:r w:rsidRPr="00F517D0">
        <w:rPr>
          <w:rFonts w:ascii="宋体" w:eastAsia="宋体" w:hAnsi="宋体" w:cs="Arial"/>
          <w:color w:val="333333"/>
          <w:sz w:val="24"/>
          <w:szCs w:val="24"/>
          <w:shd w:val="clear" w:color="auto" w:fill="FFFFFF"/>
        </w:rPr>
        <w:t>,</w:t>
      </w:r>
      <w:r w:rsidRPr="00F517D0">
        <w:rPr>
          <w:rFonts w:ascii="宋体" w:eastAsia="宋体" w:hAnsi="宋体" w:cs="Arial" w:hint="eastAsia"/>
          <w:color w:val="333333"/>
          <w:sz w:val="24"/>
          <w:szCs w:val="24"/>
          <w:shd w:val="clear" w:color="auto" w:fill="FFFFFF"/>
        </w:rPr>
        <w:t>以便能够观察到典型的</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行为，进行更为详细的了解。</w:t>
      </w:r>
    </w:p>
    <w:p w14:paraId="4129D9C7" w14:textId="77777777" w:rsidR="00442053" w:rsidRPr="00F517D0"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lastRenderedPageBreak/>
        <w:t>在轨迹分析中，</w:t>
      </w:r>
      <w:r w:rsidRPr="00F517D0">
        <w:rPr>
          <w:rFonts w:ascii="宋体" w:eastAsia="宋体" w:hAnsi="宋体" w:cs="Arial" w:hint="eastAsia"/>
          <w:color w:val="333333"/>
          <w:sz w:val="24"/>
          <w:szCs w:val="24"/>
          <w:shd w:val="clear" w:color="auto" w:fill="FFFFFF"/>
        </w:rPr>
        <w:t>之前有研究指出，当线虫的放置温度和线虫之前的培养温度相同时，线虫会沿着等温线运动</w:t>
      </w:r>
      <w:r w:rsidRPr="00F517D0">
        <w:rPr>
          <w:rFonts w:ascii="宋体" w:eastAsia="宋体" w:hAnsi="宋体" w:cs="Arial" w:hint="eastAsia"/>
          <w:color w:val="333333"/>
          <w:sz w:val="24"/>
          <w:szCs w:val="24"/>
          <w:shd w:val="clear" w:color="auto" w:fill="FFFFFF"/>
          <w:vertAlign w:val="superscript"/>
        </w:rPr>
        <w:t>[</w:t>
      </w:r>
      <w:r w:rsidRPr="00F517D0">
        <w:rPr>
          <w:rFonts w:ascii="宋体" w:eastAsia="宋体" w:hAnsi="宋体" w:cs="Arial"/>
          <w:color w:val="333333"/>
          <w:sz w:val="24"/>
          <w:szCs w:val="24"/>
          <w:shd w:val="clear" w:color="auto" w:fill="FFFFFF"/>
          <w:vertAlign w:val="superscript"/>
        </w:rPr>
        <w:t>32]</w:t>
      </w:r>
      <w:r w:rsidRPr="00F517D0">
        <w:rPr>
          <w:rFonts w:ascii="宋体" w:eastAsia="宋体" w:hAnsi="宋体" w:cs="Arial" w:hint="eastAsia"/>
          <w:color w:val="333333"/>
          <w:sz w:val="24"/>
          <w:szCs w:val="24"/>
          <w:shd w:val="clear" w:color="auto" w:fill="FFFFFF"/>
        </w:rPr>
        <w:t>，但是在实验中并未观察到明显的现象，推测线虫这种沿着等温线运动的行为可能需要某种条件，例如可能在某种范围的温度梯度条件下更容易实现，还需要进一步探索。三种</w:t>
      </w:r>
      <w:r>
        <w:rPr>
          <w:rFonts w:ascii="宋体" w:eastAsia="宋体" w:hAnsi="宋体" w:cs="Arial" w:hint="eastAsia"/>
          <w:color w:val="333333"/>
          <w:sz w:val="24"/>
          <w:szCs w:val="24"/>
          <w:shd w:val="clear" w:color="auto" w:fill="FFFFFF"/>
        </w:rPr>
        <w:t>实验方式下，线虫</w:t>
      </w:r>
      <w:r w:rsidRPr="00F517D0">
        <w:rPr>
          <w:rFonts w:ascii="宋体" w:eastAsia="宋体" w:hAnsi="宋体" w:cs="Arial" w:hint="eastAsia"/>
          <w:color w:val="333333"/>
          <w:sz w:val="24"/>
          <w:szCs w:val="24"/>
          <w:shd w:val="clear" w:color="auto" w:fill="FFFFFF"/>
        </w:rPr>
        <w:t>都表现出了对之前的培养温度的趋向性，也即线虫储存了对之前的培养温度的记忆，并能够将感受到的环境温度与记忆中的培养温度比对，从而指导迁移行为。从轨迹图中也可以看出线虫趋向冷的方向移动时，轨迹相对比较直，比较分散，而趋向热的方向移动时，轨迹不直，交互很多，沿着等温线运动时则只集聚在中间的一部分运动，三者的轨迹表现出不同的空间分布。线虫在沿着等温线运动时如何及时感受到温度变化而调整方向以免距离适应温度太远也是一个很有意思</w:t>
      </w:r>
      <w:bookmarkEnd w:id="128"/>
      <w:r w:rsidRPr="00F517D0">
        <w:rPr>
          <w:rFonts w:ascii="宋体" w:eastAsia="宋体" w:hAnsi="宋体" w:cs="Arial" w:hint="eastAsia"/>
          <w:color w:val="333333"/>
          <w:sz w:val="24"/>
          <w:szCs w:val="24"/>
          <w:shd w:val="clear" w:color="auto" w:fill="FFFFFF"/>
        </w:rPr>
        <w:t>的问题。</w:t>
      </w:r>
    </w:p>
    <w:p w14:paraId="7D947896" w14:textId="77777777" w:rsidR="00442053"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bookmarkStart w:id="129" w:name="_Hlk516551347"/>
      <w:r w:rsidRPr="00F517D0">
        <w:rPr>
          <w:rFonts w:ascii="宋体" w:eastAsia="宋体" w:hAnsi="宋体" w:cs="Arial" w:hint="eastAsia"/>
          <w:color w:val="333333"/>
          <w:sz w:val="24"/>
          <w:szCs w:val="24"/>
          <w:shd w:val="clear" w:color="auto" w:fill="FFFFFF"/>
        </w:rPr>
        <w:t>根据</w:t>
      </w:r>
      <w:r w:rsidRPr="00F517D0">
        <w:rPr>
          <w:rFonts w:ascii="Times New Roman" w:eastAsia="宋体" w:hAnsi="Times New Roman" w:cs="Arial" w:hint="eastAsia"/>
          <w:color w:val="333333"/>
          <w:sz w:val="24"/>
          <w:szCs w:val="24"/>
          <w:shd w:val="clear" w:color="auto" w:fill="FFFFFF"/>
        </w:rPr>
        <w:t>2</w:t>
      </w:r>
      <w:r w:rsidRPr="00F517D0">
        <w:rPr>
          <w:rFonts w:ascii="Times New Roman" w:eastAsia="宋体" w:hAnsi="Times New Roman" w:cs="Arial"/>
          <w:color w:val="333333"/>
          <w:sz w:val="24"/>
          <w:szCs w:val="24"/>
          <w:shd w:val="clear" w:color="auto" w:fill="FFFFFF"/>
        </w:rPr>
        <w:t>018</w:t>
      </w:r>
      <w:r w:rsidRPr="00F517D0">
        <w:rPr>
          <w:rFonts w:ascii="宋体" w:eastAsia="宋体" w:hAnsi="宋体" w:cs="Arial" w:hint="eastAsia"/>
          <w:color w:val="333333"/>
          <w:sz w:val="24"/>
          <w:szCs w:val="24"/>
          <w:shd w:val="clear" w:color="auto" w:fill="FFFFFF"/>
        </w:rPr>
        <w:t>年的一篇文章中的内容</w:t>
      </w:r>
      <w:r w:rsidRPr="00F517D0">
        <w:rPr>
          <w:rFonts w:ascii="宋体" w:eastAsia="宋体" w:hAnsi="宋体" w:cs="Arial" w:hint="eastAsia"/>
          <w:color w:val="333333"/>
          <w:sz w:val="24"/>
          <w:szCs w:val="24"/>
          <w:shd w:val="clear" w:color="auto" w:fill="FFFFFF"/>
          <w:vertAlign w:val="superscript"/>
        </w:rPr>
        <w:t>[</w:t>
      </w:r>
      <w:r w:rsidRPr="00F517D0">
        <w:rPr>
          <w:rFonts w:ascii="宋体" w:eastAsia="宋体" w:hAnsi="宋体" w:cs="Arial"/>
          <w:color w:val="333333"/>
          <w:sz w:val="24"/>
          <w:szCs w:val="24"/>
          <w:shd w:val="clear" w:color="auto" w:fill="FFFFFF"/>
          <w:vertAlign w:val="superscript"/>
        </w:rPr>
        <w:t>30]</w:t>
      </w:r>
      <w:r w:rsidRPr="00F517D0">
        <w:rPr>
          <w:rFonts w:ascii="宋体" w:eastAsia="宋体" w:hAnsi="宋体" w:cs="Arial" w:hint="eastAsia"/>
          <w:color w:val="333333"/>
          <w:sz w:val="24"/>
          <w:szCs w:val="24"/>
          <w:shd w:val="clear" w:color="auto" w:fill="FFFFFF"/>
        </w:rPr>
        <w:t>，线虫在正趋热行为中有无保持温度</w:t>
      </w:r>
      <w:r w:rsidRPr="00F517D0">
        <w:rPr>
          <w:rFonts w:ascii="Times New Roman" w:eastAsia="宋体" w:hAnsi="Times New Roman" w:cs="Arial" w:hint="eastAsia"/>
          <w:color w:val="333333"/>
          <w:sz w:val="24"/>
          <w:szCs w:val="24"/>
          <w:shd w:val="clear" w:color="auto" w:fill="FFFFFF"/>
        </w:rPr>
        <w:t>Th</w:t>
      </w:r>
      <w:r w:rsidRPr="00F517D0">
        <w:rPr>
          <w:rFonts w:ascii="宋体" w:eastAsia="宋体" w:hAnsi="宋体" w:cs="Arial" w:hint="eastAsia"/>
          <w:color w:val="333333"/>
          <w:sz w:val="24"/>
          <w:szCs w:val="24"/>
          <w:shd w:val="clear" w:color="auto" w:fill="FFFFFF"/>
        </w:rPr>
        <w:t>对实验结果影响较大，</w:t>
      </w:r>
      <w:bookmarkStart w:id="130" w:name="_Hlk516549109"/>
      <w:r w:rsidRPr="00F517D0">
        <w:rPr>
          <w:rFonts w:ascii="宋体" w:eastAsia="宋体" w:hAnsi="宋体" w:cs="Arial" w:hint="eastAsia"/>
          <w:color w:val="333333"/>
          <w:sz w:val="24"/>
          <w:szCs w:val="24"/>
          <w:shd w:val="clear" w:color="auto" w:fill="FFFFFF"/>
        </w:rPr>
        <w:t>为对此进行验证，进行了两组几乎不存在</w:t>
      </w:r>
      <w:r w:rsidRPr="00F517D0">
        <w:rPr>
          <w:rFonts w:ascii="Times New Roman" w:eastAsia="宋体" w:hAnsi="Times New Roman" w:cs="Arial" w:hint="eastAsia"/>
          <w:color w:val="333333"/>
          <w:sz w:val="24"/>
          <w:szCs w:val="24"/>
          <w:shd w:val="clear" w:color="auto" w:fill="FFFFFF"/>
        </w:rPr>
        <w:t>Th</w:t>
      </w:r>
      <w:r w:rsidRPr="00F517D0">
        <w:rPr>
          <w:rFonts w:ascii="宋体" w:eastAsia="宋体" w:hAnsi="宋体" w:cs="Arial" w:hint="eastAsia"/>
          <w:color w:val="333333"/>
          <w:sz w:val="24"/>
          <w:szCs w:val="24"/>
          <w:shd w:val="clear" w:color="auto" w:fill="FFFFFF"/>
        </w:rPr>
        <w:t>（ &lt;</w:t>
      </w:r>
      <w:r w:rsidRPr="00F517D0">
        <w:rPr>
          <w:rFonts w:ascii="宋体" w:eastAsia="宋体" w:hAnsi="宋体" w:cs="Arial"/>
          <w:color w:val="333333"/>
          <w:sz w:val="24"/>
          <w:szCs w:val="24"/>
          <w:shd w:val="clear" w:color="auto" w:fill="FFFFFF"/>
        </w:rPr>
        <w:t xml:space="preserve"> </w:t>
      </w:r>
      <w:r w:rsidRPr="00F517D0">
        <w:rPr>
          <w:rFonts w:ascii="Times New Roman" w:eastAsia="宋体" w:hAnsi="Times New Roman" w:cs="Arial" w:hint="eastAsia"/>
          <w:color w:val="333333"/>
          <w:sz w:val="24"/>
          <w:szCs w:val="24"/>
          <w:shd w:val="clear" w:color="auto" w:fill="FFFFFF"/>
        </w:rPr>
        <w:t>5min</w:t>
      </w:r>
      <w:r w:rsidRPr="00F517D0">
        <w:rPr>
          <w:rFonts w:ascii="宋体" w:eastAsia="宋体" w:hAnsi="宋体" w:cs="Arial" w:hint="eastAsia"/>
          <w:color w:val="333333"/>
          <w:sz w:val="24"/>
          <w:szCs w:val="24"/>
          <w:shd w:val="clear" w:color="auto" w:fill="FFFFFF"/>
        </w:rPr>
        <w:t>）的实验，根据轨迹图，线虫</w:t>
      </w:r>
      <w:r>
        <w:rPr>
          <w:rFonts w:ascii="宋体" w:eastAsia="宋体" w:hAnsi="宋体" w:cs="Arial" w:hint="eastAsia"/>
          <w:color w:val="333333"/>
          <w:sz w:val="24"/>
          <w:szCs w:val="24"/>
          <w:shd w:val="clear" w:color="auto" w:fill="FFFFFF"/>
        </w:rPr>
        <w:t>确实</w:t>
      </w:r>
      <w:r w:rsidRPr="00F517D0">
        <w:rPr>
          <w:rFonts w:ascii="宋体" w:eastAsia="宋体" w:hAnsi="宋体" w:cs="Arial" w:hint="eastAsia"/>
          <w:color w:val="333333"/>
          <w:sz w:val="24"/>
          <w:szCs w:val="24"/>
          <w:shd w:val="clear" w:color="auto" w:fill="FFFFFF"/>
        </w:rPr>
        <w:t>没有明显的顺温度梯度方向移动的趋势</w:t>
      </w:r>
      <w:bookmarkEnd w:id="130"/>
      <w:r>
        <w:rPr>
          <w:rFonts w:ascii="宋体" w:eastAsia="宋体" w:hAnsi="宋体" w:cs="Arial" w:hint="eastAsia"/>
          <w:color w:val="333333"/>
          <w:sz w:val="24"/>
          <w:szCs w:val="24"/>
          <w:shd w:val="clear" w:color="auto" w:fill="FFFFFF"/>
        </w:rPr>
        <w:t>。</w:t>
      </w:r>
      <w:r w:rsidRPr="00F517D0">
        <w:rPr>
          <w:rFonts w:ascii="宋体" w:eastAsia="宋体" w:hAnsi="宋体" w:cs="Arial" w:hint="eastAsia"/>
          <w:color w:val="333333"/>
          <w:sz w:val="24"/>
          <w:szCs w:val="24"/>
          <w:shd w:val="clear" w:color="auto" w:fill="FFFFFF"/>
        </w:rPr>
        <w:t>经过查阅资料，了解到线虫</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行为主要与</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神经元有关，当</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神经元被抑制时，线虫不在表现出对温度的趋向性，而在文章中也显示，</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神经元对温度升高和温度降低的适应快慢存在较大差别，</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神经元适应温度升高只需要几分钟，而其适应温度降低却需要将近半个小时</w:t>
      </w:r>
      <w:r w:rsidRPr="00F517D0">
        <w:rPr>
          <w:rFonts w:ascii="宋体" w:eastAsia="宋体" w:hAnsi="宋体" w:cs="Arial" w:hint="eastAsia"/>
          <w:color w:val="333333"/>
          <w:sz w:val="24"/>
          <w:szCs w:val="24"/>
          <w:shd w:val="clear" w:color="auto" w:fill="FFFFFF"/>
          <w:vertAlign w:val="superscript"/>
        </w:rPr>
        <w:t>[</w:t>
      </w:r>
      <w:r w:rsidRPr="00F517D0">
        <w:rPr>
          <w:rFonts w:ascii="宋体" w:eastAsia="宋体" w:hAnsi="宋体" w:cs="Arial"/>
          <w:color w:val="333333"/>
          <w:sz w:val="24"/>
          <w:szCs w:val="24"/>
          <w:shd w:val="clear" w:color="auto" w:fill="FFFFFF"/>
          <w:vertAlign w:val="superscript"/>
        </w:rPr>
        <w:t>33,34,35]</w:t>
      </w:r>
      <w:r w:rsidRPr="00F517D0">
        <w:rPr>
          <w:rFonts w:ascii="宋体" w:eastAsia="宋体" w:hAnsi="宋体" w:cs="Arial" w:hint="eastAsia"/>
          <w:color w:val="333333"/>
          <w:sz w:val="24"/>
          <w:szCs w:val="24"/>
          <w:shd w:val="clear" w:color="auto" w:fill="FFFFFF"/>
        </w:rPr>
        <w:t>。因此，可以推测，线虫放于高于培养温度的温度位置时，由于</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能够迅速适应这一温度，适时发放，促进线虫向冷方向的迁移活动。当将线虫放置于低于培养温度的温度位置时，由于</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神经元在短时间内无法适应此刻的温度环境.，故而不能发放，下游环路得不到信号，因此没有明显的趋向于较热一端的迁移行为，当其在</w:t>
      </w:r>
      <w:r w:rsidRPr="00F517D0">
        <w:rPr>
          <w:rFonts w:ascii="Times New Roman" w:eastAsia="宋体" w:hAnsi="Times New Roman" w:cs="Arial" w:hint="eastAsia"/>
          <w:color w:val="333333"/>
          <w:sz w:val="24"/>
          <w:szCs w:val="24"/>
          <w:shd w:val="clear" w:color="auto" w:fill="FFFFFF"/>
        </w:rPr>
        <w:t>Th</w:t>
      </w:r>
      <w:r w:rsidRPr="00F517D0">
        <w:rPr>
          <w:rFonts w:ascii="宋体" w:eastAsia="宋体" w:hAnsi="宋体" w:cs="Arial" w:hint="eastAsia"/>
          <w:color w:val="333333"/>
          <w:sz w:val="24"/>
          <w:szCs w:val="24"/>
          <w:shd w:val="clear" w:color="auto" w:fill="FFFFFF"/>
        </w:rPr>
        <w:t>对应的温度环境中放置一段时间后（其他几组实验</w:t>
      </w:r>
      <w:r w:rsidRPr="00F517D0">
        <w:rPr>
          <w:rFonts w:ascii="Times New Roman" w:eastAsia="宋体" w:hAnsi="Times New Roman" w:cs="Arial" w:hint="eastAsia"/>
          <w:color w:val="333333"/>
          <w:sz w:val="24"/>
          <w:szCs w:val="24"/>
          <w:shd w:val="clear" w:color="auto" w:fill="FFFFFF"/>
        </w:rPr>
        <w:t>Th</w:t>
      </w:r>
      <w:r w:rsidRPr="00F517D0">
        <w:rPr>
          <w:rFonts w:ascii="宋体" w:eastAsia="宋体" w:hAnsi="宋体" w:cs="Arial" w:hint="eastAsia"/>
          <w:color w:val="333333"/>
          <w:sz w:val="24"/>
          <w:szCs w:val="24"/>
          <w:shd w:val="clear" w:color="auto" w:fill="FFFFFF"/>
        </w:rPr>
        <w:t>约为</w:t>
      </w:r>
      <w:r w:rsidRPr="00F517D0">
        <w:rPr>
          <w:rFonts w:ascii="Times New Roman" w:eastAsia="宋体" w:hAnsi="Times New Roman" w:cs="Arial" w:hint="eastAsia"/>
          <w:color w:val="333333"/>
          <w:sz w:val="24"/>
          <w:szCs w:val="24"/>
          <w:shd w:val="clear" w:color="auto" w:fill="FFFFFF"/>
        </w:rPr>
        <w:t>2</w:t>
      </w:r>
      <w:r w:rsidRPr="00F517D0">
        <w:rPr>
          <w:rFonts w:ascii="Times New Roman" w:eastAsia="宋体" w:hAnsi="Times New Roman" w:cs="Arial"/>
          <w:color w:val="333333"/>
          <w:sz w:val="24"/>
          <w:szCs w:val="24"/>
          <w:shd w:val="clear" w:color="auto" w:fill="FFFFFF"/>
        </w:rPr>
        <w:t>0</w:t>
      </w:r>
      <w:r w:rsidRPr="00F517D0">
        <w:rPr>
          <w:rFonts w:ascii="Times New Roman" w:eastAsia="宋体" w:hAnsi="Times New Roman" w:cs="Arial" w:hint="eastAsia"/>
          <w:color w:val="333333"/>
          <w:sz w:val="24"/>
          <w:szCs w:val="24"/>
          <w:shd w:val="clear" w:color="auto" w:fill="FFFFFF"/>
        </w:rPr>
        <w:t>min</w:t>
      </w:r>
      <w:r w:rsidRPr="00F517D0">
        <w:rPr>
          <w:rFonts w:ascii="宋体" w:eastAsia="宋体" w:hAnsi="宋体" w:cs="Arial" w:hint="eastAsia"/>
          <w:color w:val="333333"/>
          <w:sz w:val="24"/>
          <w:szCs w:val="24"/>
          <w:shd w:val="clear" w:color="auto" w:fill="FFFFFF"/>
        </w:rPr>
        <w:t>左右），</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基本适应当下温度，因此便会较快发放，向下游通路传递信号，促进线虫向较热的一端移动。线虫对温度的感知和通过感知温度调整行为是一项很有意思的活动。对线虫这一相对简单的系统的研究也有利于我们对感觉运动环路的理解和学习</w:t>
      </w:r>
      <w:r w:rsidRPr="00F517D0">
        <w:rPr>
          <w:rFonts w:ascii="宋体" w:eastAsia="宋体" w:hAnsi="宋体" w:cs="Arial" w:hint="eastAsia"/>
          <w:color w:val="333333"/>
          <w:sz w:val="24"/>
          <w:szCs w:val="24"/>
          <w:shd w:val="clear" w:color="auto" w:fill="FFFFFF"/>
          <w:vertAlign w:val="superscript"/>
        </w:rPr>
        <w:t>[</w:t>
      </w:r>
      <w:r w:rsidRPr="00F517D0">
        <w:rPr>
          <w:rFonts w:ascii="宋体" w:eastAsia="宋体" w:hAnsi="宋体" w:cs="Arial"/>
          <w:color w:val="333333"/>
          <w:sz w:val="24"/>
          <w:szCs w:val="24"/>
          <w:shd w:val="clear" w:color="auto" w:fill="FFFFFF"/>
          <w:vertAlign w:val="superscript"/>
        </w:rPr>
        <w:t>36]</w:t>
      </w:r>
      <w:r w:rsidRPr="00F517D0">
        <w:rPr>
          <w:rFonts w:ascii="宋体" w:eastAsia="宋体" w:hAnsi="宋体" w:cs="Arial" w:hint="eastAsia"/>
          <w:color w:val="333333"/>
          <w:sz w:val="24"/>
          <w:szCs w:val="24"/>
          <w:shd w:val="clear" w:color="auto" w:fill="FFFFFF"/>
        </w:rPr>
        <w:t>。</w:t>
      </w:r>
      <w:bookmarkEnd w:id="129"/>
    </w:p>
    <w:p w14:paraId="43E315C4" w14:textId="77777777" w:rsidR="00442053" w:rsidRPr="00F517D0" w:rsidRDefault="00442053" w:rsidP="00442053">
      <w:pPr>
        <w:spacing w:line="440" w:lineRule="exact"/>
        <w:jc w:val="left"/>
        <w:rPr>
          <w:rFonts w:ascii="宋体" w:eastAsia="宋体" w:hAnsi="宋体" w:cs="Arial"/>
          <w:color w:val="333333"/>
          <w:sz w:val="24"/>
          <w:szCs w:val="24"/>
          <w:shd w:val="clear" w:color="auto" w:fill="FFFFFF"/>
        </w:rPr>
      </w:pPr>
      <w:r>
        <w:rPr>
          <w:rFonts w:ascii="宋体" w:eastAsia="宋体" w:hAnsi="宋体" w:cs="Arial" w:hint="eastAsia"/>
          <w:color w:val="333333"/>
          <w:sz w:val="24"/>
          <w:szCs w:val="24"/>
          <w:shd w:val="clear" w:color="auto" w:fill="FFFFFF"/>
        </w:rPr>
        <w:t>（一）趋热指数结果讨论</w:t>
      </w:r>
    </w:p>
    <w:p w14:paraId="7F1AB7D4" w14:textId="77777777" w:rsidR="00492637" w:rsidRDefault="00442053" w:rsidP="00492637">
      <w:pPr>
        <w:spacing w:line="440" w:lineRule="exact"/>
        <w:ind w:firstLineChars="200" w:firstLine="480"/>
        <w:jc w:val="left"/>
        <w:rPr>
          <w:rFonts w:ascii="宋体" w:eastAsia="宋体" w:hAnsi="宋体" w:cs="Arial"/>
          <w:color w:val="333333"/>
          <w:sz w:val="24"/>
          <w:szCs w:val="24"/>
          <w:shd w:val="clear" w:color="auto" w:fill="FFFFFF"/>
        </w:rPr>
      </w:pPr>
      <w:bookmarkStart w:id="131" w:name="_Hlk516551649"/>
      <w:r w:rsidRPr="00F517D0">
        <w:rPr>
          <w:rFonts w:ascii="宋体" w:eastAsia="宋体" w:hAnsi="宋体" w:cs="Arial" w:hint="eastAsia"/>
          <w:color w:val="333333"/>
          <w:sz w:val="24"/>
          <w:szCs w:val="24"/>
          <w:shd w:val="clear" w:color="auto" w:fill="FFFFFF"/>
        </w:rPr>
        <w:t>线虫爬行轨迹图只能在大概趋势上进行判断和分析，接下来对线虫轨迹进行更为深入的分析，了解更多的详细信息以及进一步了解线虫在负趋热行为和正趋热行为中的策略，并进行比对。使用这个指数来描述</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行为有很大的优势，一方面，这个指数包含了移动方向的信息，值为+则表示顺温度梯度的方向移动，值</w:t>
      </w:r>
      <w:r w:rsidRPr="00F517D0">
        <w:rPr>
          <w:rFonts w:ascii="宋体" w:eastAsia="宋体" w:hAnsi="宋体" w:cs="Arial" w:hint="eastAsia"/>
          <w:color w:val="333333"/>
          <w:sz w:val="24"/>
          <w:szCs w:val="24"/>
          <w:shd w:val="clear" w:color="auto" w:fill="FFFFFF"/>
        </w:rPr>
        <w:lastRenderedPageBreak/>
        <w:t>为-则表示逆温度梯度的方向移动；另一方面，这一指数也包含了趋向程度的信息，相对于非常严格的沿着温度梯度的趋向行为，带有很多转向和后退的趋向行为指数就会明显偏低。因此，这一指数很好的表征了趋向行为。本次实验中，线虫在负趋向行为和正趋向行为所得到的指数的差距相较于</w:t>
      </w:r>
      <w:r>
        <w:rPr>
          <w:rFonts w:ascii="宋体" w:eastAsia="宋体" w:hAnsi="宋体" w:cs="Arial" w:hint="eastAsia"/>
          <w:color w:val="333333"/>
          <w:sz w:val="24"/>
          <w:szCs w:val="24"/>
          <w:shd w:val="clear" w:color="auto" w:fill="FFFFFF"/>
        </w:rPr>
        <w:t>其他研究</w:t>
      </w:r>
      <w:r w:rsidRPr="00F517D0">
        <w:rPr>
          <w:rFonts w:ascii="宋体" w:eastAsia="宋体" w:hAnsi="宋体" w:cs="Arial" w:hint="eastAsia"/>
          <w:color w:val="333333"/>
          <w:sz w:val="24"/>
          <w:szCs w:val="24"/>
          <w:shd w:val="clear" w:color="auto" w:fill="FFFFFF"/>
        </w:rPr>
        <w:t>的差距小，</w:t>
      </w:r>
      <w:r>
        <w:rPr>
          <w:rFonts w:ascii="宋体" w:eastAsia="宋体" w:hAnsi="宋体" w:cs="Arial" w:hint="eastAsia"/>
          <w:color w:val="333333"/>
          <w:sz w:val="24"/>
          <w:szCs w:val="24"/>
          <w:shd w:val="clear" w:color="auto" w:fill="FFFFFF"/>
        </w:rPr>
        <w:t>推测可能是</w:t>
      </w:r>
      <w:r w:rsidRPr="00F517D0">
        <w:rPr>
          <w:rFonts w:ascii="宋体" w:eastAsia="宋体" w:hAnsi="宋体" w:cs="Arial" w:hint="eastAsia"/>
          <w:color w:val="333333"/>
          <w:sz w:val="24"/>
          <w:szCs w:val="24"/>
          <w:shd w:val="clear" w:color="auto" w:fill="FFFFFF"/>
        </w:rPr>
        <w:t>由于实验中线虫放置在</w:t>
      </w:r>
      <w:r w:rsidRPr="00F517D0">
        <w:rPr>
          <w:rFonts w:ascii="Times New Roman" w:eastAsia="宋体" w:hAnsi="Times New Roman" w:cs="Arial" w:hint="eastAsia"/>
          <w:color w:val="333333"/>
          <w:sz w:val="24"/>
          <w:szCs w:val="24"/>
          <w:shd w:val="clear" w:color="auto" w:fill="FFFFFF"/>
        </w:rPr>
        <w:t>Th</w:t>
      </w:r>
      <w:r w:rsidRPr="00F517D0">
        <w:rPr>
          <w:rFonts w:ascii="宋体" w:eastAsia="宋体" w:hAnsi="宋体" w:cs="Arial" w:hint="eastAsia"/>
          <w:color w:val="333333"/>
          <w:sz w:val="24"/>
          <w:szCs w:val="24"/>
          <w:shd w:val="clear" w:color="auto" w:fill="FFFFFF"/>
        </w:rPr>
        <w:t>温度中的时间约为</w:t>
      </w:r>
      <w:r w:rsidRPr="00F517D0">
        <w:rPr>
          <w:rFonts w:ascii="Times New Roman" w:eastAsia="宋体" w:hAnsi="Times New Roman" w:cs="Arial" w:hint="eastAsia"/>
          <w:color w:val="333333"/>
          <w:sz w:val="24"/>
          <w:szCs w:val="24"/>
          <w:shd w:val="clear" w:color="auto" w:fill="FFFFFF"/>
        </w:rPr>
        <w:t>2</w:t>
      </w:r>
      <w:r w:rsidRPr="00F517D0">
        <w:rPr>
          <w:rFonts w:ascii="Times New Roman" w:eastAsia="宋体" w:hAnsi="Times New Roman" w:cs="Arial"/>
          <w:color w:val="333333"/>
          <w:sz w:val="24"/>
          <w:szCs w:val="24"/>
          <w:shd w:val="clear" w:color="auto" w:fill="FFFFFF"/>
        </w:rPr>
        <w:t>0</w:t>
      </w:r>
      <w:r w:rsidRPr="00F517D0">
        <w:rPr>
          <w:rFonts w:ascii="Times New Roman" w:eastAsia="宋体" w:hAnsi="Times New Roman" w:cs="Arial" w:hint="eastAsia"/>
          <w:color w:val="333333"/>
          <w:sz w:val="24"/>
          <w:szCs w:val="24"/>
          <w:shd w:val="clear" w:color="auto" w:fill="FFFFFF"/>
        </w:rPr>
        <w:t>min</w:t>
      </w:r>
      <w:r w:rsidRPr="00F517D0">
        <w:rPr>
          <w:rFonts w:ascii="宋体" w:eastAsia="宋体" w:hAnsi="宋体" w:cs="Arial"/>
          <w:color w:val="333333"/>
          <w:sz w:val="24"/>
          <w:szCs w:val="24"/>
          <w:shd w:val="clear" w:color="auto" w:fill="FFFFFF"/>
        </w:rPr>
        <w:t>,</w:t>
      </w:r>
      <w:r w:rsidRPr="00F517D0">
        <w:rPr>
          <w:rFonts w:ascii="宋体" w:eastAsia="宋体" w:hAnsi="宋体" w:cs="Arial" w:hint="eastAsia"/>
          <w:color w:val="333333"/>
          <w:sz w:val="24"/>
          <w:szCs w:val="24"/>
          <w:shd w:val="clear" w:color="auto" w:fill="FFFFFF"/>
        </w:rPr>
        <w:t>而</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从较高的温度适应较低的温度所需要的时间为</w:t>
      </w:r>
      <w:r w:rsidRPr="00F517D0">
        <w:rPr>
          <w:rFonts w:ascii="Times New Roman" w:eastAsia="宋体" w:hAnsi="Times New Roman" w:cs="Arial" w:hint="eastAsia"/>
          <w:color w:val="333333"/>
          <w:sz w:val="24"/>
          <w:szCs w:val="24"/>
          <w:shd w:val="clear" w:color="auto" w:fill="FFFFFF"/>
        </w:rPr>
        <w:t>3</w:t>
      </w:r>
      <w:r w:rsidRPr="00F517D0">
        <w:rPr>
          <w:rFonts w:ascii="Times New Roman" w:eastAsia="宋体" w:hAnsi="Times New Roman" w:cs="Arial"/>
          <w:color w:val="333333"/>
          <w:sz w:val="24"/>
          <w:szCs w:val="24"/>
          <w:shd w:val="clear" w:color="auto" w:fill="FFFFFF"/>
        </w:rPr>
        <w:t>0</w:t>
      </w:r>
      <w:r w:rsidRPr="00F517D0">
        <w:rPr>
          <w:rFonts w:ascii="Times New Roman" w:eastAsia="宋体" w:hAnsi="Times New Roman" w:cs="Arial" w:hint="eastAsia"/>
          <w:color w:val="333333"/>
          <w:sz w:val="24"/>
          <w:szCs w:val="24"/>
          <w:shd w:val="clear" w:color="auto" w:fill="FFFFFF"/>
        </w:rPr>
        <w:t>min</w:t>
      </w:r>
      <w:r w:rsidRPr="00F517D0">
        <w:rPr>
          <w:rFonts w:ascii="宋体" w:eastAsia="宋体" w:hAnsi="宋体" w:cs="Arial" w:hint="eastAsia"/>
          <w:color w:val="333333"/>
          <w:sz w:val="24"/>
          <w:szCs w:val="24"/>
          <w:shd w:val="clear" w:color="auto" w:fill="FFFFFF"/>
        </w:rPr>
        <w:t>左右，故线虫在刚开始的一段时间中可能仍为比较随机的行为，后来才开始表现出</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行为。因此，可以将培养在</w:t>
      </w:r>
      <w:r w:rsidRPr="00F517D0">
        <w:rPr>
          <w:rFonts w:ascii="Times New Roman" w:eastAsia="宋体" w:hAnsi="Times New Roman" w:cs="Arial" w:hint="eastAsia"/>
          <w:color w:val="333333"/>
          <w:sz w:val="24"/>
          <w:szCs w:val="24"/>
          <w:shd w:val="clear" w:color="auto" w:fill="FFFFFF"/>
        </w:rPr>
        <w:t>2</w:t>
      </w:r>
      <w:r w:rsidRPr="00F517D0">
        <w:rPr>
          <w:rFonts w:ascii="Times New Roman" w:eastAsia="宋体" w:hAnsi="Times New Roman" w:cs="Arial"/>
          <w:color w:val="333333"/>
          <w:sz w:val="24"/>
          <w:szCs w:val="24"/>
          <w:shd w:val="clear" w:color="auto" w:fill="FFFFFF"/>
        </w:rPr>
        <w:t>5</w:t>
      </w:r>
      <w:r w:rsidRPr="00F517D0">
        <w:rPr>
          <w:rFonts w:ascii="宋体" w:eastAsia="宋体" w:hAnsi="宋体" w:cs="Arial" w:hint="eastAsia"/>
          <w:color w:val="333333"/>
          <w:sz w:val="24"/>
          <w:szCs w:val="24"/>
          <w:shd w:val="clear" w:color="auto" w:fill="FFFFFF"/>
        </w:rPr>
        <w:t>℃线虫放置在</w:t>
      </w:r>
      <w:r w:rsidRPr="00F517D0">
        <w:rPr>
          <w:rFonts w:ascii="Times New Roman" w:eastAsia="宋体" w:hAnsi="Times New Roman" w:cs="Arial" w:hint="eastAsia"/>
          <w:color w:val="333333"/>
          <w:sz w:val="24"/>
          <w:szCs w:val="24"/>
          <w:shd w:val="clear" w:color="auto" w:fill="FFFFFF"/>
        </w:rPr>
        <w:t>Th</w:t>
      </w:r>
      <w:r w:rsidRPr="00F517D0">
        <w:rPr>
          <w:rFonts w:ascii="宋体" w:eastAsia="宋体" w:hAnsi="宋体" w:cs="Arial" w:hint="eastAsia"/>
          <w:color w:val="333333"/>
          <w:sz w:val="24"/>
          <w:szCs w:val="24"/>
          <w:shd w:val="clear" w:color="auto" w:fill="FFFFFF"/>
        </w:rPr>
        <w:t>温度环境中约</w:t>
      </w:r>
      <w:r w:rsidRPr="00F517D0">
        <w:rPr>
          <w:rFonts w:ascii="Times New Roman" w:eastAsia="宋体" w:hAnsi="Times New Roman" w:cs="Arial" w:hint="eastAsia"/>
          <w:color w:val="333333"/>
          <w:sz w:val="24"/>
          <w:szCs w:val="24"/>
          <w:shd w:val="clear" w:color="auto" w:fill="FFFFFF"/>
        </w:rPr>
        <w:t>4</w:t>
      </w:r>
      <w:r w:rsidRPr="00F517D0">
        <w:rPr>
          <w:rFonts w:ascii="Times New Roman" w:eastAsia="宋体" w:hAnsi="Times New Roman" w:cs="Arial"/>
          <w:color w:val="333333"/>
          <w:sz w:val="24"/>
          <w:szCs w:val="24"/>
          <w:shd w:val="clear" w:color="auto" w:fill="FFFFFF"/>
        </w:rPr>
        <w:t>0</w:t>
      </w:r>
      <w:r w:rsidRPr="00F517D0">
        <w:rPr>
          <w:rFonts w:ascii="Times New Roman" w:eastAsia="宋体" w:hAnsi="Times New Roman" w:cs="Arial" w:hint="eastAsia"/>
          <w:color w:val="333333"/>
          <w:sz w:val="24"/>
          <w:szCs w:val="24"/>
          <w:shd w:val="clear" w:color="auto" w:fill="FFFFFF"/>
        </w:rPr>
        <w:t>min</w:t>
      </w:r>
      <w:r w:rsidRPr="00F517D0">
        <w:rPr>
          <w:rFonts w:ascii="宋体" w:eastAsia="宋体" w:hAnsi="宋体" w:cs="Arial" w:hint="eastAsia"/>
          <w:color w:val="333333"/>
          <w:sz w:val="24"/>
          <w:szCs w:val="24"/>
          <w:shd w:val="clear" w:color="auto" w:fill="FFFFFF"/>
        </w:rPr>
        <w:t>，对其正趋热行为指数进行分析，与负趋热行为指数和现有正趋热行为指数对比，观察是否有较为明显的区别，从而验证关于</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的作用的推测。</w:t>
      </w:r>
      <w:bookmarkEnd w:id="131"/>
    </w:p>
    <w:p w14:paraId="5E009A26" w14:textId="5A761544" w:rsidR="00442053" w:rsidRPr="00492637" w:rsidRDefault="00442053" w:rsidP="00492637">
      <w:pPr>
        <w:spacing w:line="440" w:lineRule="exact"/>
        <w:jc w:val="left"/>
        <w:rPr>
          <w:rFonts w:ascii="宋体" w:eastAsia="宋体" w:hAnsi="宋体" w:cs="Arial"/>
          <w:color w:val="333333"/>
          <w:sz w:val="24"/>
          <w:szCs w:val="24"/>
          <w:shd w:val="clear" w:color="auto" w:fill="FFFFFF"/>
        </w:rPr>
      </w:pPr>
      <w:r w:rsidRPr="00492637">
        <w:rPr>
          <w:rFonts w:ascii="宋体" w:eastAsia="宋体" w:hAnsi="宋体" w:cstheme="majorBidi" w:hint="eastAsia"/>
          <w:bCs/>
          <w:sz w:val="24"/>
          <w:szCs w:val="32"/>
          <w:shd w:val="clear" w:color="auto" w:fill="FFFFFF"/>
        </w:rPr>
        <w:t>（二）大幅度转向数量结果讨论</w:t>
      </w:r>
    </w:p>
    <w:p w14:paraId="5826818A" w14:textId="13939A31" w:rsidR="00442053"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r w:rsidRPr="00F517D0">
        <w:rPr>
          <w:rFonts w:ascii="宋体" w:eastAsia="宋体" w:hAnsi="宋体" w:cs="Arial" w:hint="eastAsia"/>
          <w:color w:val="333333"/>
          <w:sz w:val="24"/>
          <w:szCs w:val="24"/>
          <w:shd w:val="clear" w:color="auto" w:fill="FFFFFF"/>
        </w:rPr>
        <w:t>线虫在爬行过程中会通过一些选择方向的行为帮助选择喜好的方向，从而保证自己能够向着喜好的方向移动。线虫的这种选择方向的行为是在趋盐的研究中定义的，此处可以进行类似的引用</w:t>
      </w:r>
      <w:r w:rsidRPr="00F517D0">
        <w:rPr>
          <w:rFonts w:ascii="宋体" w:eastAsia="宋体" w:hAnsi="宋体" w:cs="Arial" w:hint="eastAsia"/>
          <w:color w:val="333333"/>
          <w:sz w:val="24"/>
          <w:szCs w:val="24"/>
          <w:shd w:val="clear" w:color="auto" w:fill="FFFFFF"/>
          <w:vertAlign w:val="superscript"/>
        </w:rPr>
        <w:t>[</w:t>
      </w:r>
      <w:r w:rsidRPr="00F517D0">
        <w:rPr>
          <w:rFonts w:ascii="宋体" w:eastAsia="宋体" w:hAnsi="宋体" w:cs="Arial"/>
          <w:color w:val="333333"/>
          <w:sz w:val="24"/>
          <w:szCs w:val="24"/>
          <w:shd w:val="clear" w:color="auto" w:fill="FFFFFF"/>
          <w:vertAlign w:val="superscript"/>
        </w:rPr>
        <w:t>37]</w:t>
      </w:r>
      <w:r w:rsidRPr="00F517D0">
        <w:rPr>
          <w:rFonts w:ascii="宋体" w:eastAsia="宋体" w:hAnsi="宋体" w:cs="Arial" w:hint="eastAsia"/>
          <w:color w:val="333333"/>
          <w:sz w:val="24"/>
          <w:szCs w:val="24"/>
          <w:shd w:val="clear" w:color="auto" w:fill="FFFFFF"/>
        </w:rPr>
        <w:t>。主要的方向选择行为包括大于</w:t>
      </w:r>
      <w:r w:rsidRPr="00F517D0">
        <w:rPr>
          <w:rFonts w:ascii="Times New Roman" w:eastAsia="宋体" w:hAnsi="Times New Roman" w:cs="Arial" w:hint="eastAsia"/>
          <w:color w:val="333333"/>
          <w:sz w:val="24"/>
          <w:szCs w:val="24"/>
          <w:shd w:val="clear" w:color="auto" w:fill="FFFFFF"/>
        </w:rPr>
        <w:t>1</w:t>
      </w:r>
      <w:r w:rsidRPr="00F517D0">
        <w:rPr>
          <w:rFonts w:ascii="Times New Roman" w:eastAsia="宋体" w:hAnsi="Times New Roman" w:cs="Arial"/>
          <w:color w:val="333333"/>
          <w:sz w:val="24"/>
          <w:szCs w:val="24"/>
          <w:shd w:val="clear" w:color="auto" w:fill="FFFFFF"/>
        </w:rPr>
        <w:t>35</w:t>
      </w:r>
      <w:r w:rsidRPr="00F517D0">
        <w:rPr>
          <w:rFonts w:ascii="宋体" w:eastAsia="宋体" w:hAnsi="宋体" w:cs="Arial" w:hint="eastAsia"/>
          <w:color w:val="333333"/>
          <w:sz w:val="24"/>
          <w:szCs w:val="24"/>
          <w:shd w:val="clear" w:color="auto" w:fill="FFFFFF"/>
        </w:rPr>
        <w:t>度的转向行为，后退加大于</w:t>
      </w:r>
      <w:r w:rsidRPr="00F517D0">
        <w:rPr>
          <w:rFonts w:ascii="Times New Roman" w:eastAsia="宋体" w:hAnsi="Times New Roman" w:cs="Arial" w:hint="eastAsia"/>
          <w:color w:val="333333"/>
          <w:sz w:val="24"/>
          <w:szCs w:val="24"/>
          <w:shd w:val="clear" w:color="auto" w:fill="FFFFFF"/>
        </w:rPr>
        <w:t>13</w:t>
      </w:r>
      <w:r w:rsidRPr="00F517D0">
        <w:rPr>
          <w:rFonts w:ascii="Times New Roman" w:eastAsia="宋体" w:hAnsi="Times New Roman" w:cs="Arial"/>
          <w:color w:val="333333"/>
          <w:sz w:val="24"/>
          <w:szCs w:val="24"/>
          <w:shd w:val="clear" w:color="auto" w:fill="FFFFFF"/>
        </w:rPr>
        <w:t>5</w:t>
      </w:r>
      <w:r w:rsidRPr="00F517D0">
        <w:rPr>
          <w:rFonts w:ascii="宋体" w:eastAsia="宋体" w:hAnsi="宋体" w:cs="Arial" w:hint="eastAsia"/>
          <w:color w:val="333333"/>
          <w:sz w:val="24"/>
          <w:szCs w:val="24"/>
          <w:shd w:val="clear" w:color="auto" w:fill="FFFFFF"/>
        </w:rPr>
        <w:t>度的转向行为。如果线虫能够在一个前进的过程中进行方向选择，其前进的方向就会慢慢的偏向于喜好的温度的方向</w:t>
      </w:r>
      <w:r w:rsidR="00CA2403" w:rsidRPr="00CA2403">
        <w:rPr>
          <w:rFonts w:ascii="宋体" w:eastAsia="宋体" w:hAnsi="宋体" w:cs="Arial" w:hint="eastAsia"/>
          <w:color w:val="333333"/>
          <w:sz w:val="24"/>
          <w:szCs w:val="24"/>
          <w:shd w:val="clear" w:color="auto" w:fill="FFFFFF"/>
          <w:vertAlign w:val="superscript"/>
        </w:rPr>
        <w:t>[</w:t>
      </w:r>
      <w:r w:rsidR="00CA2403" w:rsidRPr="00CA2403">
        <w:rPr>
          <w:rFonts w:ascii="宋体" w:eastAsia="宋体" w:hAnsi="宋体" w:cs="Arial"/>
          <w:color w:val="333333"/>
          <w:sz w:val="24"/>
          <w:szCs w:val="24"/>
          <w:shd w:val="clear" w:color="auto" w:fill="FFFFFF"/>
          <w:vertAlign w:val="superscript"/>
        </w:rPr>
        <w:t>38]</w:t>
      </w:r>
      <w:r w:rsidRPr="00F517D0">
        <w:rPr>
          <w:rFonts w:ascii="宋体" w:eastAsia="宋体" w:hAnsi="宋体" w:cs="Arial" w:hint="eastAsia"/>
          <w:color w:val="333333"/>
          <w:sz w:val="24"/>
          <w:szCs w:val="24"/>
          <w:shd w:val="clear" w:color="auto" w:fill="FFFFFF"/>
        </w:rPr>
        <w:t>。</w:t>
      </w:r>
      <w:bookmarkStart w:id="132" w:name="_Hlk516549612"/>
      <w:r>
        <w:rPr>
          <w:rFonts w:ascii="宋体" w:eastAsia="宋体" w:hAnsi="宋体" w:cs="Arial" w:hint="eastAsia"/>
          <w:color w:val="333333"/>
          <w:sz w:val="24"/>
          <w:szCs w:val="24"/>
          <w:shd w:val="clear" w:color="auto" w:fill="FFFFFF"/>
        </w:rPr>
        <w:t>由实验结果发现，</w:t>
      </w:r>
      <w:r w:rsidRPr="00F517D0">
        <w:rPr>
          <w:rFonts w:ascii="宋体" w:eastAsia="宋体" w:hAnsi="宋体" w:cs="Arial" w:hint="eastAsia"/>
          <w:color w:val="333333"/>
          <w:sz w:val="24"/>
          <w:szCs w:val="24"/>
          <w:shd w:val="clear" w:color="auto" w:fill="FFFFFF"/>
        </w:rPr>
        <w:t>线虫在进行正向</w:t>
      </w:r>
      <w:r w:rsidRPr="00F517D0">
        <w:rPr>
          <w:rFonts w:ascii="Times New Roman" w:eastAsia="宋体" w:hAnsi="Times New Roman" w:cs="Arial" w:hint="eastAsia"/>
          <w:color w:val="333333"/>
          <w:sz w:val="24"/>
          <w:szCs w:val="24"/>
          <w:shd w:val="clear" w:color="auto" w:fill="FFFFFF"/>
        </w:rPr>
        <w:t>趋热</w:t>
      </w:r>
      <w:r w:rsidRPr="00F517D0">
        <w:rPr>
          <w:rFonts w:ascii="宋体" w:eastAsia="宋体" w:hAnsi="宋体" w:cs="Arial" w:hint="eastAsia"/>
          <w:color w:val="333333"/>
          <w:sz w:val="24"/>
          <w:szCs w:val="24"/>
          <w:shd w:val="clear" w:color="auto" w:fill="FFFFFF"/>
        </w:rPr>
        <w:t>行为时会有更多的方向选择的摸索。</w:t>
      </w:r>
      <w:bookmarkEnd w:id="132"/>
      <w:r w:rsidRPr="00F517D0">
        <w:rPr>
          <w:rFonts w:ascii="宋体" w:eastAsia="宋体" w:hAnsi="宋体" w:cs="Arial" w:hint="eastAsia"/>
          <w:color w:val="333333"/>
          <w:sz w:val="24"/>
          <w:szCs w:val="24"/>
          <w:shd w:val="clear" w:color="auto" w:fill="FFFFFF"/>
        </w:rPr>
        <w:t>而在一篇文章中报道，在一个与温度正交的前进行为中，线虫不管是进行负趋向行为还是正趋向行为，其转向温度梯度升高和转向温度梯度降低的方向的频率没有明显的差别。但是在这个前进行为结束后的下一个前进行为的方向选择上就有一些特殊性。进行正趋热行为的线虫会偏向于在一个前进进程结束后选择偏向温度梯度升高方向进行下一个前进过程，而进行负趋热行为的线虫会偏向于在一个前进进程结束后选择偏向温度梯度降低的方向进行下一个前进进程。这样即可帮助线虫最终向着喜好的温度方向迁移。但是，为什么线虫在进行正趋热行为过程中有更多的转向行为仍有待进一步研究和思考。</w:t>
      </w:r>
    </w:p>
    <w:p w14:paraId="58446DE3" w14:textId="77777777" w:rsidR="00442053" w:rsidRPr="00492637" w:rsidRDefault="00442053" w:rsidP="00492637">
      <w:pPr>
        <w:spacing w:line="440" w:lineRule="exact"/>
        <w:jc w:val="left"/>
        <w:rPr>
          <w:rFonts w:ascii="宋体" w:eastAsia="宋体" w:hAnsi="宋体" w:cs="Arial"/>
          <w:color w:val="333333"/>
          <w:sz w:val="24"/>
          <w:szCs w:val="24"/>
          <w:shd w:val="clear" w:color="auto" w:fill="FFFFFF"/>
        </w:rPr>
      </w:pPr>
      <w:r w:rsidRPr="00492637">
        <w:rPr>
          <w:rFonts w:ascii="宋体" w:eastAsia="宋体" w:hAnsi="宋体" w:cstheme="majorBidi" w:hint="eastAsia"/>
          <w:bCs/>
          <w:sz w:val="24"/>
          <w:szCs w:val="32"/>
          <w:shd w:val="clear" w:color="auto" w:fill="FFFFFF"/>
        </w:rPr>
        <w:t>（三）爬行步长结果讨论</w:t>
      </w:r>
    </w:p>
    <w:p w14:paraId="543886BD" w14:textId="67934773" w:rsidR="00442053"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r w:rsidRPr="00F517D0">
        <w:rPr>
          <w:rFonts w:ascii="宋体" w:eastAsia="宋体" w:hAnsi="宋体" w:cs="Arial" w:hint="eastAsia"/>
          <w:color w:val="333333"/>
          <w:sz w:val="24"/>
          <w:szCs w:val="24"/>
          <w:shd w:val="clear" w:color="auto" w:fill="FFFFFF"/>
        </w:rPr>
        <w:t>如前所述，在温度梯度系统中，前进过程中线虫能够通过这种大于</w:t>
      </w:r>
      <w:r w:rsidRPr="00F517D0">
        <w:rPr>
          <w:rFonts w:ascii="Times New Roman" w:eastAsia="宋体" w:hAnsi="Times New Roman" w:cs="Arial" w:hint="eastAsia"/>
          <w:color w:val="333333"/>
          <w:sz w:val="24"/>
          <w:szCs w:val="24"/>
          <w:shd w:val="clear" w:color="auto" w:fill="FFFFFF"/>
        </w:rPr>
        <w:t>1</w:t>
      </w:r>
      <w:r w:rsidRPr="00F517D0">
        <w:rPr>
          <w:rFonts w:ascii="Times New Roman" w:eastAsia="宋体" w:hAnsi="Times New Roman" w:cs="Arial"/>
          <w:color w:val="333333"/>
          <w:sz w:val="24"/>
          <w:szCs w:val="24"/>
          <w:shd w:val="clear" w:color="auto" w:fill="FFFFFF"/>
        </w:rPr>
        <w:t>35</w:t>
      </w:r>
      <w:r w:rsidRPr="00F517D0">
        <w:rPr>
          <w:rFonts w:ascii="宋体" w:eastAsia="宋体" w:hAnsi="宋体" w:cs="Arial" w:hint="eastAsia"/>
          <w:color w:val="333333"/>
          <w:sz w:val="24"/>
          <w:szCs w:val="24"/>
          <w:shd w:val="clear" w:color="auto" w:fill="FFFFFF"/>
        </w:rPr>
        <w:t>度的转向以及后退加大于</w:t>
      </w:r>
      <w:r w:rsidRPr="00F517D0">
        <w:rPr>
          <w:rFonts w:ascii="Times New Roman" w:eastAsia="宋体" w:hAnsi="Times New Roman" w:cs="Arial" w:hint="eastAsia"/>
          <w:color w:val="333333"/>
          <w:sz w:val="24"/>
          <w:szCs w:val="24"/>
          <w:shd w:val="clear" w:color="auto" w:fill="FFFFFF"/>
        </w:rPr>
        <w:t>13</w:t>
      </w:r>
      <w:r w:rsidRPr="00F517D0">
        <w:rPr>
          <w:rFonts w:ascii="Times New Roman" w:eastAsia="宋体" w:hAnsi="Times New Roman" w:cs="Arial"/>
          <w:color w:val="333333"/>
          <w:sz w:val="24"/>
          <w:szCs w:val="24"/>
          <w:shd w:val="clear" w:color="auto" w:fill="FFFFFF"/>
        </w:rPr>
        <w:t>5</w:t>
      </w:r>
      <w:r w:rsidRPr="00F517D0">
        <w:rPr>
          <w:rFonts w:ascii="宋体" w:eastAsia="宋体" w:hAnsi="宋体" w:cs="Arial" w:hint="eastAsia"/>
          <w:color w:val="333333"/>
          <w:sz w:val="24"/>
          <w:szCs w:val="24"/>
          <w:shd w:val="clear" w:color="auto" w:fill="FFFFFF"/>
        </w:rPr>
        <w:t>度的转向行为重新选择前进方向，从而选择向着之前已适应的温度的方向前进。若线虫的步长较长，则可以说明线虫在某个前进方向持续移动的时间比较长，而不进行频繁的方向转换和摸索，可以作为一个判断线虫</w:t>
      </w:r>
      <w:r w:rsidRPr="00F517D0">
        <w:rPr>
          <w:rFonts w:ascii="宋体" w:eastAsia="宋体" w:hAnsi="宋体" w:cs="Arial" w:hint="eastAsia"/>
          <w:color w:val="333333"/>
          <w:sz w:val="24"/>
          <w:szCs w:val="24"/>
          <w:shd w:val="clear" w:color="auto" w:fill="FFFFFF"/>
        </w:rPr>
        <w:lastRenderedPageBreak/>
        <w:t>趋向程度的指标。</w:t>
      </w:r>
      <w:bookmarkStart w:id="133" w:name="_Hlk516551099"/>
      <w:r w:rsidRPr="00F517D0">
        <w:rPr>
          <w:rFonts w:ascii="宋体" w:eastAsia="宋体" w:hAnsi="宋体" w:cs="Arial" w:hint="eastAsia"/>
          <w:color w:val="333333"/>
          <w:sz w:val="24"/>
          <w:szCs w:val="24"/>
          <w:shd w:val="clear" w:color="auto" w:fill="FFFFFF"/>
        </w:rPr>
        <w:t>线虫在负趋热行为中，当其朝向温度梯度降低方向运动时，步长相对较长，而当其朝向温度梯度升高的方向时，步长相对较短，这样的行为方式有利于线虫快速向着之前记忆的培养温度的方向移动，但是在正趋热行为中，不管线虫朝向温度梯度升高还是温度梯度降低的方向，其步长的差别都不大。</w:t>
      </w:r>
      <w:bookmarkEnd w:id="133"/>
      <w:r w:rsidRPr="00F517D0">
        <w:rPr>
          <w:rFonts w:ascii="宋体" w:eastAsia="宋体" w:hAnsi="宋体" w:cs="Arial" w:hint="eastAsia"/>
          <w:color w:val="333333"/>
          <w:sz w:val="24"/>
          <w:szCs w:val="24"/>
          <w:shd w:val="clear" w:color="auto" w:fill="FFFFFF"/>
        </w:rPr>
        <w:t>由此可推测，线虫在正趋热行为和负趋热行为中可能存在不同的策略，有待于进一步的深入研究。</w:t>
      </w:r>
    </w:p>
    <w:p w14:paraId="1795E25F" w14:textId="77777777" w:rsidR="00442053" w:rsidRPr="00492637" w:rsidRDefault="00442053" w:rsidP="00442053">
      <w:pPr>
        <w:spacing w:line="440" w:lineRule="exact"/>
        <w:jc w:val="left"/>
        <w:rPr>
          <w:rFonts w:ascii="宋体" w:eastAsia="宋体" w:hAnsi="宋体" w:cs="Arial"/>
          <w:color w:val="333333"/>
          <w:sz w:val="24"/>
          <w:szCs w:val="24"/>
          <w:shd w:val="clear" w:color="auto" w:fill="FFFFFF"/>
        </w:rPr>
      </w:pPr>
      <w:r w:rsidRPr="00492637">
        <w:rPr>
          <w:rFonts w:ascii="宋体" w:eastAsia="宋体" w:hAnsi="宋体" w:cstheme="majorBidi" w:hint="eastAsia"/>
          <w:bCs/>
          <w:sz w:val="24"/>
          <w:szCs w:val="32"/>
          <w:shd w:val="clear" w:color="auto" w:fill="FFFFFF"/>
        </w:rPr>
        <w:t>（四）爬行速度结果讨论</w:t>
      </w:r>
    </w:p>
    <w:p w14:paraId="52183A92" w14:textId="7FD7BD17" w:rsidR="00421BC1" w:rsidRPr="00442053" w:rsidRDefault="00442053" w:rsidP="00442053">
      <w:pPr>
        <w:spacing w:line="440" w:lineRule="exact"/>
        <w:ind w:firstLineChars="200" w:firstLine="480"/>
        <w:jc w:val="left"/>
        <w:rPr>
          <w:rFonts w:ascii="宋体" w:eastAsia="宋体" w:hAnsi="宋体" w:cs="Arial"/>
          <w:color w:val="333333"/>
          <w:sz w:val="24"/>
          <w:szCs w:val="24"/>
          <w:shd w:val="clear" w:color="auto" w:fill="FFFFFF"/>
        </w:rPr>
      </w:pPr>
      <w:r w:rsidRPr="00F517D0">
        <w:rPr>
          <w:rFonts w:ascii="宋体" w:eastAsia="宋体" w:hAnsi="宋体" w:cs="Arial" w:hint="eastAsia"/>
          <w:color w:val="333333"/>
          <w:sz w:val="24"/>
          <w:szCs w:val="24"/>
          <w:shd w:val="clear" w:color="auto" w:fill="FFFFFF"/>
        </w:rPr>
        <w:t>通过以上几项指标的分析，推测线虫在负趋向行为和正趋向行为过程中的迁移速度可能会有差异。</w:t>
      </w:r>
      <w:bookmarkStart w:id="134" w:name="_Hlk516551232"/>
      <w:r w:rsidRPr="00F517D0">
        <w:rPr>
          <w:rFonts w:ascii="宋体" w:eastAsia="宋体" w:hAnsi="宋体" w:cs="Arial" w:hint="eastAsia"/>
          <w:color w:val="333333"/>
          <w:sz w:val="24"/>
          <w:szCs w:val="24"/>
          <w:shd w:val="clear" w:color="auto" w:fill="FFFFFF"/>
        </w:rPr>
        <w:t>因此，实验中对线虫在负趋热行为和正趋热行为中顺温度梯度方向和逆温度梯度方向移动的速度分别进行分析（此处顺温度梯度方向和逆温度梯度方向沿用上面的定义），发现，线虫不管是在负趋热行为中，还是在正趋热行为中，其迁移速度均与移动的朝向方向无关，而对负趋热行为和正趋热行为两种行为进行总体分析，可知，线虫在正趋热行为中的迁移速度与其在负趋热行为中的迁移速度存在显著性差别，正趋热行为中其迁移速度偏大，</w:t>
      </w:r>
      <w:bookmarkEnd w:id="134"/>
      <w:r w:rsidRPr="00F517D0">
        <w:rPr>
          <w:rFonts w:ascii="宋体" w:eastAsia="宋体" w:hAnsi="宋体" w:cs="Arial" w:hint="eastAsia"/>
          <w:color w:val="333333"/>
          <w:sz w:val="24"/>
          <w:szCs w:val="24"/>
          <w:shd w:val="clear" w:color="auto" w:fill="FFFFFF"/>
        </w:rPr>
        <w:t>推测可能原因为</w:t>
      </w:r>
      <w:r w:rsidRPr="00F517D0">
        <w:rPr>
          <w:rFonts w:ascii="Times New Roman" w:eastAsia="宋体" w:hAnsi="Times New Roman" w:cs="Arial" w:hint="eastAsia"/>
          <w:color w:val="333333"/>
          <w:sz w:val="24"/>
          <w:szCs w:val="24"/>
          <w:shd w:val="clear" w:color="auto" w:fill="FFFFFF"/>
        </w:rPr>
        <w:t>AFD</w:t>
      </w:r>
      <w:r w:rsidRPr="00F517D0">
        <w:rPr>
          <w:rFonts w:ascii="宋体" w:eastAsia="宋体" w:hAnsi="宋体" w:cs="Arial" w:hint="eastAsia"/>
          <w:color w:val="333333"/>
          <w:sz w:val="24"/>
          <w:szCs w:val="24"/>
          <w:shd w:val="clear" w:color="auto" w:fill="FFFFFF"/>
        </w:rPr>
        <w:t>神经元未能感受到温度时，线虫无法确定喜好温度的方向而倾向于快速寻找适宜温度，但具体的行为策略有待于进一步探索。</w:t>
      </w:r>
      <w:r>
        <w:rPr>
          <w:rFonts w:ascii="宋体" w:eastAsia="宋体" w:hAnsi="宋体" w:cs="Arial"/>
          <w:color w:val="333333"/>
          <w:sz w:val="24"/>
          <w:szCs w:val="24"/>
          <w:shd w:val="clear" w:color="auto" w:fill="FFFFFF"/>
        </w:rPr>
        <w:br w:type="page"/>
      </w:r>
    </w:p>
    <w:p w14:paraId="068BD81F" w14:textId="77777777" w:rsidR="00E10CD5" w:rsidRPr="00E62302" w:rsidRDefault="00A341B9" w:rsidP="000638DD">
      <w:pPr>
        <w:pStyle w:val="1"/>
        <w:rPr>
          <w:shd w:val="clear" w:color="auto" w:fill="FFFFFF"/>
        </w:rPr>
      </w:pPr>
      <w:bookmarkStart w:id="135" w:name="_Toc516556478"/>
      <w:bookmarkEnd w:id="119"/>
      <w:r>
        <w:rPr>
          <w:rFonts w:hint="eastAsia"/>
          <w:shd w:val="clear" w:color="auto" w:fill="FFFFFF"/>
        </w:rPr>
        <w:lastRenderedPageBreak/>
        <w:t>4</w:t>
      </w:r>
      <w:r>
        <w:rPr>
          <w:shd w:val="clear" w:color="auto" w:fill="FFFFFF"/>
        </w:rPr>
        <w:t>.</w:t>
      </w:r>
      <w:r w:rsidR="00E10CD5" w:rsidRPr="00E62302">
        <w:rPr>
          <w:rFonts w:hint="eastAsia"/>
          <w:shd w:val="clear" w:color="auto" w:fill="FFFFFF"/>
        </w:rPr>
        <w:t>总结及展望</w:t>
      </w:r>
      <w:bookmarkEnd w:id="135"/>
    </w:p>
    <w:p w14:paraId="3DEED203" w14:textId="719C7D7C" w:rsidR="007D42B3" w:rsidRDefault="00E10CD5" w:rsidP="000327D0">
      <w:pPr>
        <w:spacing w:line="440" w:lineRule="exact"/>
        <w:ind w:firstLineChars="200" w:firstLine="480"/>
        <w:jc w:val="left"/>
        <w:rPr>
          <w:rFonts w:ascii="宋体" w:eastAsia="宋体" w:hAnsi="宋体" w:cs="Arial"/>
          <w:color w:val="333333"/>
          <w:sz w:val="24"/>
          <w:szCs w:val="24"/>
          <w:shd w:val="clear" w:color="auto" w:fill="FFFFFF"/>
        </w:rPr>
      </w:pPr>
      <w:bookmarkStart w:id="136" w:name="OLE_LINK1"/>
      <w:r w:rsidRPr="00E62302">
        <w:rPr>
          <w:rFonts w:ascii="宋体" w:eastAsia="宋体" w:hAnsi="宋体" w:cs="Arial" w:hint="eastAsia"/>
          <w:color w:val="333333"/>
          <w:sz w:val="24"/>
          <w:szCs w:val="24"/>
          <w:shd w:val="clear" w:color="auto" w:fill="FFFFFF"/>
        </w:rPr>
        <w:t>通过对线虫在趋热方面的行为学</w:t>
      </w:r>
      <w:r w:rsidR="00257C1A" w:rsidRPr="00E62302">
        <w:rPr>
          <w:rFonts w:ascii="宋体" w:eastAsia="宋体" w:hAnsi="宋体" w:cs="Arial" w:hint="eastAsia"/>
          <w:color w:val="333333"/>
          <w:sz w:val="24"/>
          <w:szCs w:val="24"/>
          <w:shd w:val="clear" w:color="auto" w:fill="FFFFFF"/>
        </w:rPr>
        <w:t>分析，</w:t>
      </w:r>
      <w:r w:rsidR="00022F81" w:rsidRPr="00E62302">
        <w:rPr>
          <w:rFonts w:ascii="宋体" w:eastAsia="宋体" w:hAnsi="宋体" w:cs="Arial" w:hint="eastAsia"/>
          <w:color w:val="333333"/>
          <w:sz w:val="24"/>
          <w:szCs w:val="24"/>
          <w:shd w:val="clear" w:color="auto" w:fill="FFFFFF"/>
        </w:rPr>
        <w:t>对</w:t>
      </w:r>
      <w:r w:rsidR="00257C1A" w:rsidRPr="00E62302">
        <w:rPr>
          <w:rFonts w:ascii="宋体" w:eastAsia="宋体" w:hAnsi="宋体" w:cs="Arial" w:hint="eastAsia"/>
          <w:color w:val="333333"/>
          <w:sz w:val="24"/>
          <w:szCs w:val="24"/>
          <w:shd w:val="clear" w:color="auto" w:fill="FFFFFF"/>
        </w:rPr>
        <w:t>线虫的</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022F81" w:rsidRPr="00E62302">
        <w:rPr>
          <w:rFonts w:ascii="宋体" w:eastAsia="宋体" w:hAnsi="宋体" w:cs="Arial" w:hint="eastAsia"/>
          <w:color w:val="333333"/>
          <w:sz w:val="24"/>
          <w:szCs w:val="24"/>
          <w:shd w:val="clear" w:color="auto" w:fill="FFFFFF"/>
        </w:rPr>
        <w:t>的了解更加深入</w:t>
      </w:r>
      <w:r w:rsidR="00257C1A" w:rsidRPr="00E62302">
        <w:rPr>
          <w:rFonts w:ascii="宋体" w:eastAsia="宋体" w:hAnsi="宋体" w:cs="Arial" w:hint="eastAsia"/>
          <w:color w:val="333333"/>
          <w:sz w:val="24"/>
          <w:szCs w:val="24"/>
          <w:shd w:val="clear" w:color="auto" w:fill="FFFFFF"/>
        </w:rPr>
        <w:t>。</w:t>
      </w:r>
      <w:bookmarkEnd w:id="136"/>
      <w:r w:rsidR="00022F81" w:rsidRPr="00E62302">
        <w:rPr>
          <w:rFonts w:ascii="宋体" w:eastAsia="宋体" w:hAnsi="宋体" w:cs="Arial" w:hint="eastAsia"/>
          <w:color w:val="333333"/>
          <w:sz w:val="24"/>
          <w:szCs w:val="24"/>
          <w:shd w:val="clear" w:color="auto" w:fill="FFFFFF"/>
        </w:rPr>
        <w:t>线虫为什么会</w:t>
      </w:r>
      <w:r w:rsidR="007F0925" w:rsidRPr="00E62302">
        <w:rPr>
          <w:rFonts w:ascii="宋体" w:eastAsia="宋体" w:hAnsi="宋体" w:cs="Arial" w:hint="eastAsia"/>
          <w:color w:val="333333"/>
          <w:sz w:val="24"/>
          <w:szCs w:val="24"/>
          <w:shd w:val="clear" w:color="auto" w:fill="FFFFFF"/>
        </w:rPr>
        <w:t>趋热</w:t>
      </w:r>
      <w:r w:rsidR="005006F3" w:rsidRPr="00E62302">
        <w:rPr>
          <w:rFonts w:ascii="宋体" w:eastAsia="宋体" w:hAnsi="宋体" w:cs="Arial" w:hint="eastAsia"/>
          <w:color w:val="333333"/>
          <w:sz w:val="24"/>
          <w:szCs w:val="24"/>
          <w:shd w:val="clear" w:color="auto" w:fill="FFFFFF"/>
        </w:rPr>
        <w:t>？</w:t>
      </w:r>
      <w:r w:rsidR="00022F81" w:rsidRPr="00E62302">
        <w:rPr>
          <w:rFonts w:ascii="宋体" w:eastAsia="宋体" w:hAnsi="宋体" w:cs="Arial" w:hint="eastAsia"/>
          <w:color w:val="333333"/>
          <w:sz w:val="24"/>
          <w:szCs w:val="24"/>
          <w:shd w:val="clear" w:color="auto" w:fill="FFFFFF"/>
        </w:rPr>
        <w:t>其对培养温度的记忆储存在什么地方</w:t>
      </w:r>
      <w:r w:rsidR="005006F3" w:rsidRPr="00E62302">
        <w:rPr>
          <w:rFonts w:ascii="宋体" w:eastAsia="宋体" w:hAnsi="宋体" w:cs="Arial" w:hint="eastAsia"/>
          <w:color w:val="333333"/>
          <w:sz w:val="24"/>
          <w:szCs w:val="24"/>
          <w:shd w:val="clear" w:color="auto" w:fill="FFFFFF"/>
        </w:rPr>
        <w:t>？储存的方式是什么</w:t>
      </w:r>
      <w:r w:rsidR="00022F81" w:rsidRPr="00E62302">
        <w:rPr>
          <w:rFonts w:ascii="宋体" w:eastAsia="宋体" w:hAnsi="宋体" w:cs="Arial" w:hint="eastAsia"/>
          <w:color w:val="333333"/>
          <w:sz w:val="24"/>
          <w:szCs w:val="24"/>
          <w:shd w:val="clear" w:color="auto" w:fill="FFFFFF"/>
        </w:rPr>
        <w:t>？线虫是如何感受到热的变化</w:t>
      </w:r>
      <w:r w:rsidR="005006F3" w:rsidRPr="00E62302">
        <w:rPr>
          <w:rFonts w:ascii="宋体" w:eastAsia="宋体" w:hAnsi="宋体" w:cs="Arial" w:hint="eastAsia"/>
          <w:color w:val="333333"/>
          <w:sz w:val="24"/>
          <w:szCs w:val="24"/>
          <w:shd w:val="clear" w:color="auto" w:fill="FFFFFF"/>
        </w:rPr>
        <w:t>？</w:t>
      </w:r>
      <w:r w:rsidR="00022F81" w:rsidRPr="00E62302">
        <w:rPr>
          <w:rFonts w:ascii="宋体" w:eastAsia="宋体" w:hAnsi="宋体" w:cs="Arial" w:hint="eastAsia"/>
          <w:color w:val="333333"/>
          <w:sz w:val="24"/>
          <w:szCs w:val="24"/>
          <w:shd w:val="clear" w:color="auto" w:fill="FFFFFF"/>
        </w:rPr>
        <w:t>又如何根据这种变化调整自己的行为？</w:t>
      </w:r>
      <w:r w:rsidR="00361E45" w:rsidRPr="00E62302">
        <w:rPr>
          <w:rFonts w:ascii="宋体" w:eastAsia="宋体" w:hAnsi="宋体" w:cs="Arial" w:hint="eastAsia"/>
          <w:color w:val="333333"/>
          <w:sz w:val="24"/>
          <w:szCs w:val="24"/>
          <w:shd w:val="clear" w:color="auto" w:fill="FFFFFF"/>
        </w:rPr>
        <w:t>这些都是一些有意思的问题。此外，通过对实验数据的分析和思考，可以推测线虫</w:t>
      </w:r>
      <w:r w:rsidR="004174B2">
        <w:rPr>
          <w:rFonts w:ascii="宋体" w:eastAsia="宋体" w:hAnsi="宋体" w:cs="Arial" w:hint="eastAsia"/>
          <w:color w:val="333333"/>
          <w:sz w:val="24"/>
          <w:szCs w:val="24"/>
          <w:shd w:val="clear" w:color="auto" w:fill="FFFFFF"/>
        </w:rPr>
        <w:t>正趋热行为</w:t>
      </w:r>
      <w:r w:rsidR="00361E45" w:rsidRPr="00E62302">
        <w:rPr>
          <w:rFonts w:ascii="宋体" w:eastAsia="宋体" w:hAnsi="宋体" w:cs="Arial" w:hint="eastAsia"/>
          <w:color w:val="333333"/>
          <w:sz w:val="24"/>
          <w:szCs w:val="24"/>
          <w:shd w:val="clear" w:color="auto" w:fill="FFFFFF"/>
        </w:rPr>
        <w:t>和</w:t>
      </w:r>
      <w:r w:rsidR="004174B2">
        <w:rPr>
          <w:rFonts w:ascii="宋体" w:eastAsia="宋体" w:hAnsi="宋体" w:cs="Arial" w:hint="eastAsia"/>
          <w:color w:val="333333"/>
          <w:sz w:val="24"/>
          <w:szCs w:val="24"/>
          <w:shd w:val="clear" w:color="auto" w:fill="FFFFFF"/>
        </w:rPr>
        <w:t>负趋热行为</w:t>
      </w:r>
      <w:r w:rsidR="00361E45" w:rsidRPr="00E62302">
        <w:rPr>
          <w:rFonts w:ascii="宋体" w:eastAsia="宋体" w:hAnsi="宋体" w:cs="Arial" w:hint="eastAsia"/>
          <w:color w:val="333333"/>
          <w:sz w:val="24"/>
          <w:szCs w:val="24"/>
          <w:shd w:val="clear" w:color="auto" w:fill="FFFFFF"/>
        </w:rPr>
        <w:t>的策略存在差异，线虫的这两种行为都遵循什么样的策略，为什么这两种相似的行为需要两种不同的策略？如果两种行为对应的策略不同，那么它们必然分别对应不同的神经环路，这两种神经环路又有哪些区别和联系？这些问题</w:t>
      </w:r>
      <w:r w:rsidR="00227477">
        <w:rPr>
          <w:rFonts w:ascii="宋体" w:eastAsia="宋体" w:hAnsi="宋体" w:cs="Arial" w:hint="eastAsia"/>
          <w:color w:val="333333"/>
          <w:sz w:val="24"/>
          <w:szCs w:val="24"/>
          <w:shd w:val="clear" w:color="auto" w:fill="FFFFFF"/>
        </w:rPr>
        <w:t>还</w:t>
      </w:r>
      <w:r w:rsidR="00361E45" w:rsidRPr="00E62302">
        <w:rPr>
          <w:rFonts w:ascii="宋体" w:eastAsia="宋体" w:hAnsi="宋体" w:cs="Arial" w:hint="eastAsia"/>
          <w:color w:val="333333"/>
          <w:sz w:val="24"/>
          <w:szCs w:val="24"/>
          <w:shd w:val="clear" w:color="auto" w:fill="FFFFFF"/>
        </w:rPr>
        <w:t>没有明确的研究来验证，有待进一步探索。</w:t>
      </w:r>
      <w:r w:rsidR="005006F3" w:rsidRPr="00E62302">
        <w:rPr>
          <w:rFonts w:ascii="宋体" w:eastAsia="宋体" w:hAnsi="宋体" w:cs="Arial" w:hint="eastAsia"/>
          <w:color w:val="333333"/>
          <w:sz w:val="24"/>
          <w:szCs w:val="24"/>
          <w:shd w:val="clear" w:color="auto" w:fill="FFFFFF"/>
        </w:rPr>
        <w:t>关于秀丽线虫</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5006F3" w:rsidRPr="00E62302">
        <w:rPr>
          <w:rFonts w:ascii="宋体" w:eastAsia="宋体" w:hAnsi="宋体" w:cs="Arial" w:hint="eastAsia"/>
          <w:color w:val="333333"/>
          <w:sz w:val="24"/>
          <w:szCs w:val="24"/>
          <w:shd w:val="clear" w:color="auto" w:fill="FFFFFF"/>
        </w:rPr>
        <w:t>的</w:t>
      </w:r>
      <w:r w:rsidR="007F0925" w:rsidRPr="00E62302">
        <w:rPr>
          <w:rFonts w:ascii="宋体" w:eastAsia="宋体" w:hAnsi="宋体" w:cs="Arial" w:hint="eastAsia"/>
          <w:color w:val="333333"/>
          <w:sz w:val="24"/>
          <w:szCs w:val="24"/>
          <w:shd w:val="clear" w:color="auto" w:fill="FFFFFF"/>
        </w:rPr>
        <w:t>神经环路研究也是</w:t>
      </w:r>
      <w:r w:rsidR="005006F3" w:rsidRPr="00E62302">
        <w:rPr>
          <w:rFonts w:ascii="宋体" w:eastAsia="宋体" w:hAnsi="宋体" w:cs="Arial" w:hint="eastAsia"/>
          <w:color w:val="333333"/>
          <w:sz w:val="24"/>
          <w:szCs w:val="24"/>
          <w:shd w:val="clear" w:color="auto" w:fill="FFFFFF"/>
        </w:rPr>
        <w:t>目前</w:t>
      </w:r>
      <w:r w:rsidR="007F0925" w:rsidRPr="00E62302">
        <w:rPr>
          <w:rFonts w:ascii="宋体" w:eastAsia="宋体" w:hAnsi="宋体" w:cs="Arial" w:hint="eastAsia"/>
          <w:color w:val="333333"/>
          <w:sz w:val="24"/>
          <w:szCs w:val="24"/>
          <w:shd w:val="clear" w:color="auto" w:fill="FFFFFF"/>
        </w:rPr>
        <w:t>一个比较热的问题，</w:t>
      </w:r>
      <w:r w:rsidR="007F0925" w:rsidRPr="00146672">
        <w:rPr>
          <w:rFonts w:ascii="Times New Roman" w:eastAsia="宋体" w:hAnsi="Times New Roman" w:cs="Arial"/>
          <w:color w:val="333333"/>
          <w:sz w:val="24"/>
          <w:szCs w:val="24"/>
          <w:shd w:val="clear" w:color="auto" w:fill="FFFFFF"/>
        </w:rPr>
        <w:t>Mori</w:t>
      </w:r>
      <w:r w:rsidR="007F0925" w:rsidRPr="007D42B3">
        <w:rPr>
          <w:rFonts w:ascii="宋体" w:eastAsia="宋体" w:hAnsi="宋体" w:cs="Arial"/>
          <w:color w:val="333333"/>
          <w:sz w:val="24"/>
          <w:szCs w:val="24"/>
          <w:shd w:val="clear" w:color="auto" w:fill="FFFFFF"/>
          <w:vertAlign w:val="superscript"/>
        </w:rPr>
        <w:t>[</w:t>
      </w:r>
      <w:r w:rsidR="007D42B3" w:rsidRPr="007D42B3">
        <w:rPr>
          <w:rFonts w:ascii="宋体" w:eastAsia="宋体" w:hAnsi="宋体" w:cs="Arial"/>
          <w:color w:val="333333"/>
          <w:sz w:val="24"/>
          <w:szCs w:val="24"/>
          <w:shd w:val="clear" w:color="auto" w:fill="FFFFFF"/>
          <w:vertAlign w:val="superscript"/>
        </w:rPr>
        <w:t>39</w:t>
      </w:r>
      <w:r w:rsidR="007F0925" w:rsidRPr="007D42B3">
        <w:rPr>
          <w:rFonts w:ascii="宋体" w:eastAsia="宋体" w:hAnsi="宋体" w:cs="Arial"/>
          <w:color w:val="333333"/>
          <w:sz w:val="24"/>
          <w:szCs w:val="24"/>
          <w:shd w:val="clear" w:color="auto" w:fill="FFFFFF"/>
          <w:vertAlign w:val="superscript"/>
        </w:rPr>
        <w:t>]</w:t>
      </w:r>
      <w:r w:rsidR="007F0925" w:rsidRPr="00E62302">
        <w:rPr>
          <w:rFonts w:ascii="宋体" w:eastAsia="宋体" w:hAnsi="宋体" w:cs="Arial"/>
          <w:color w:val="333333"/>
          <w:sz w:val="24"/>
          <w:szCs w:val="24"/>
          <w:shd w:val="clear" w:color="auto" w:fill="FFFFFF"/>
        </w:rPr>
        <w:t>和</w:t>
      </w:r>
      <w:r w:rsidR="007F0925" w:rsidRPr="00146672">
        <w:rPr>
          <w:rFonts w:ascii="Times New Roman" w:eastAsia="宋体" w:hAnsi="Times New Roman" w:cs="Arial"/>
          <w:color w:val="333333"/>
          <w:sz w:val="24"/>
          <w:szCs w:val="24"/>
          <w:shd w:val="clear" w:color="auto" w:fill="FFFFFF"/>
        </w:rPr>
        <w:t>Mohri</w:t>
      </w:r>
      <w:r w:rsidR="007F0925" w:rsidRPr="007D42B3">
        <w:rPr>
          <w:rFonts w:ascii="宋体" w:eastAsia="宋体" w:hAnsi="宋体" w:cs="Arial"/>
          <w:color w:val="333333"/>
          <w:sz w:val="24"/>
          <w:szCs w:val="24"/>
          <w:shd w:val="clear" w:color="auto" w:fill="FFFFFF"/>
          <w:vertAlign w:val="superscript"/>
        </w:rPr>
        <w:t>[</w:t>
      </w:r>
      <w:r w:rsidR="007D42B3" w:rsidRPr="007D42B3">
        <w:rPr>
          <w:rFonts w:ascii="宋体" w:eastAsia="宋体" w:hAnsi="宋体" w:cs="Arial"/>
          <w:color w:val="333333"/>
          <w:sz w:val="24"/>
          <w:szCs w:val="24"/>
          <w:shd w:val="clear" w:color="auto" w:fill="FFFFFF"/>
          <w:vertAlign w:val="superscript"/>
        </w:rPr>
        <w:t>40</w:t>
      </w:r>
      <w:r w:rsidR="007F0925" w:rsidRPr="007D42B3">
        <w:rPr>
          <w:rFonts w:ascii="宋体" w:eastAsia="宋体" w:hAnsi="宋体" w:cs="Arial"/>
          <w:color w:val="333333"/>
          <w:sz w:val="24"/>
          <w:szCs w:val="24"/>
          <w:shd w:val="clear" w:color="auto" w:fill="FFFFFF"/>
          <w:vertAlign w:val="superscript"/>
        </w:rPr>
        <w:t>]</w:t>
      </w:r>
      <w:r w:rsidR="007F0925" w:rsidRPr="00E62302">
        <w:rPr>
          <w:rFonts w:ascii="宋体" w:eastAsia="宋体" w:hAnsi="宋体" w:cs="Arial"/>
          <w:color w:val="333333"/>
          <w:sz w:val="24"/>
          <w:szCs w:val="24"/>
          <w:shd w:val="clear" w:color="auto" w:fill="FFFFFF"/>
        </w:rPr>
        <w:t>等发现,</w:t>
      </w:r>
      <w:r w:rsidR="007F0925" w:rsidRPr="00146672">
        <w:rPr>
          <w:rFonts w:ascii="Times New Roman" w:eastAsia="宋体" w:hAnsi="Times New Roman" w:cs="Arial"/>
          <w:color w:val="333333"/>
          <w:sz w:val="24"/>
          <w:szCs w:val="24"/>
          <w:shd w:val="clear" w:color="auto" w:fill="FFFFFF"/>
        </w:rPr>
        <w:t>AFD</w:t>
      </w:r>
      <w:r w:rsidR="007F0925" w:rsidRPr="00E62302">
        <w:rPr>
          <w:rFonts w:ascii="宋体" w:eastAsia="宋体" w:hAnsi="宋体" w:cs="Arial"/>
          <w:color w:val="333333"/>
          <w:sz w:val="24"/>
          <w:szCs w:val="24"/>
          <w:shd w:val="clear" w:color="auto" w:fill="FFFFFF"/>
        </w:rPr>
        <w:t>和</w:t>
      </w:r>
      <w:r w:rsidR="007F0925" w:rsidRPr="00146672">
        <w:rPr>
          <w:rFonts w:ascii="Times New Roman" w:eastAsia="宋体" w:hAnsi="Times New Roman" w:cs="Arial"/>
          <w:color w:val="333333"/>
          <w:sz w:val="24"/>
          <w:szCs w:val="24"/>
          <w:shd w:val="clear" w:color="auto" w:fill="FFFFFF"/>
        </w:rPr>
        <w:t>AIY</w:t>
      </w:r>
      <w:r w:rsidR="007F0925" w:rsidRPr="00E62302">
        <w:rPr>
          <w:rFonts w:ascii="宋体" w:eastAsia="宋体" w:hAnsi="宋体" w:cs="Arial"/>
          <w:color w:val="333333"/>
          <w:sz w:val="24"/>
          <w:szCs w:val="24"/>
          <w:shd w:val="clear" w:color="auto" w:fill="FFFFFF"/>
        </w:rPr>
        <w:t>神经元可介导动物的热驱动作用,而</w:t>
      </w:r>
      <w:r w:rsidR="007F0925" w:rsidRPr="00146672">
        <w:rPr>
          <w:rFonts w:ascii="Times New Roman" w:eastAsia="宋体" w:hAnsi="Times New Roman" w:cs="Arial"/>
          <w:color w:val="333333"/>
          <w:sz w:val="24"/>
          <w:szCs w:val="24"/>
          <w:shd w:val="clear" w:color="auto" w:fill="FFFFFF"/>
        </w:rPr>
        <w:t>AIZ</w:t>
      </w:r>
      <w:r w:rsidR="007F0925" w:rsidRPr="00E62302">
        <w:rPr>
          <w:rFonts w:ascii="宋体" w:eastAsia="宋体" w:hAnsi="宋体" w:cs="Arial"/>
          <w:color w:val="333333"/>
          <w:sz w:val="24"/>
          <w:szCs w:val="24"/>
          <w:shd w:val="clear" w:color="auto" w:fill="FFFFFF"/>
        </w:rPr>
        <w:t>神经元则对冷驱动起作用,同时</w:t>
      </w:r>
      <w:r w:rsidR="007F0925" w:rsidRPr="00146672">
        <w:rPr>
          <w:rFonts w:ascii="Times New Roman" w:eastAsia="宋体" w:hAnsi="Times New Roman" w:cs="Arial"/>
          <w:color w:val="333333"/>
          <w:sz w:val="24"/>
          <w:szCs w:val="24"/>
          <w:shd w:val="clear" w:color="auto" w:fill="FFFFFF"/>
        </w:rPr>
        <w:t>RIA</w:t>
      </w:r>
      <w:r w:rsidR="007F0925" w:rsidRPr="00E62302">
        <w:rPr>
          <w:rFonts w:ascii="宋体" w:eastAsia="宋体" w:hAnsi="宋体" w:cs="Arial"/>
          <w:color w:val="333333"/>
          <w:sz w:val="24"/>
          <w:szCs w:val="24"/>
          <w:shd w:val="clear" w:color="auto" w:fill="FFFFFF"/>
        </w:rPr>
        <w:t>神经元对热驱动和冷驱动均有作用,从而能鉴定出线虫温度趋向性的神经环路。</w:t>
      </w:r>
      <w:r w:rsidR="007F0925" w:rsidRPr="00146672">
        <w:rPr>
          <w:rFonts w:ascii="Times New Roman" w:eastAsia="宋体" w:hAnsi="Times New Roman" w:cs="Arial"/>
          <w:color w:val="333333"/>
          <w:sz w:val="24"/>
          <w:szCs w:val="24"/>
          <w:shd w:val="clear" w:color="auto" w:fill="FFFFFF"/>
        </w:rPr>
        <w:t>Gomez</w:t>
      </w:r>
      <w:r w:rsidR="007F0925" w:rsidRPr="007D42B3">
        <w:rPr>
          <w:rFonts w:ascii="宋体" w:eastAsia="宋体" w:hAnsi="宋体" w:cs="Arial"/>
          <w:color w:val="333333"/>
          <w:sz w:val="24"/>
          <w:szCs w:val="24"/>
          <w:shd w:val="clear" w:color="auto" w:fill="FFFFFF"/>
          <w:vertAlign w:val="superscript"/>
        </w:rPr>
        <w:t>[</w:t>
      </w:r>
      <w:r w:rsidR="007D42B3" w:rsidRPr="007D42B3">
        <w:rPr>
          <w:rFonts w:ascii="宋体" w:eastAsia="宋体" w:hAnsi="宋体" w:cs="Arial"/>
          <w:color w:val="333333"/>
          <w:sz w:val="24"/>
          <w:szCs w:val="24"/>
          <w:shd w:val="clear" w:color="auto" w:fill="FFFFFF"/>
          <w:vertAlign w:val="superscript"/>
        </w:rPr>
        <w:t>41</w:t>
      </w:r>
      <w:r w:rsidR="007F0925" w:rsidRPr="007D42B3">
        <w:rPr>
          <w:rFonts w:ascii="宋体" w:eastAsia="宋体" w:hAnsi="宋体" w:cs="Arial"/>
          <w:color w:val="333333"/>
          <w:sz w:val="24"/>
          <w:szCs w:val="24"/>
          <w:shd w:val="clear" w:color="auto" w:fill="FFFFFF"/>
          <w:vertAlign w:val="superscript"/>
        </w:rPr>
        <w:t>]</w:t>
      </w:r>
      <w:r w:rsidR="007F0925" w:rsidRPr="00E62302">
        <w:rPr>
          <w:rFonts w:ascii="宋体" w:eastAsia="宋体" w:hAnsi="宋体" w:cs="Arial"/>
          <w:color w:val="333333"/>
          <w:sz w:val="24"/>
          <w:szCs w:val="24"/>
          <w:shd w:val="clear" w:color="auto" w:fill="FFFFFF"/>
        </w:rPr>
        <w:t>等发现,</w:t>
      </w:r>
      <w:r w:rsidR="007F0925" w:rsidRPr="00146672">
        <w:rPr>
          <w:rFonts w:ascii="Times New Roman" w:eastAsia="宋体" w:hAnsi="Times New Roman" w:cs="Arial"/>
          <w:color w:val="333333"/>
          <w:sz w:val="24"/>
          <w:szCs w:val="24"/>
          <w:shd w:val="clear" w:color="auto" w:fill="FFFFFF"/>
        </w:rPr>
        <w:t>AFD</w:t>
      </w:r>
      <w:r w:rsidR="007F0925" w:rsidRPr="00E62302">
        <w:rPr>
          <w:rFonts w:ascii="宋体" w:eastAsia="宋体" w:hAnsi="宋体" w:cs="Arial"/>
          <w:color w:val="333333"/>
          <w:sz w:val="24"/>
          <w:szCs w:val="24"/>
          <w:shd w:val="clear" w:color="auto" w:fill="FFFFFF"/>
        </w:rPr>
        <w:t>、</w:t>
      </w:r>
      <w:r w:rsidR="007F0925" w:rsidRPr="00146672">
        <w:rPr>
          <w:rFonts w:ascii="Times New Roman" w:eastAsia="宋体" w:hAnsi="Times New Roman" w:cs="Arial"/>
          <w:color w:val="333333"/>
          <w:sz w:val="24"/>
          <w:szCs w:val="24"/>
          <w:shd w:val="clear" w:color="auto" w:fill="FFFFFF"/>
        </w:rPr>
        <w:t>AIY</w:t>
      </w:r>
      <w:r w:rsidR="007F0925" w:rsidRPr="00E62302">
        <w:rPr>
          <w:rFonts w:ascii="宋体" w:eastAsia="宋体" w:hAnsi="宋体" w:cs="Arial"/>
          <w:color w:val="333333"/>
          <w:sz w:val="24"/>
          <w:szCs w:val="24"/>
          <w:shd w:val="clear" w:color="auto" w:fill="FFFFFF"/>
        </w:rPr>
        <w:t>和其他一些神经元中钙结合蛋白对线虫等温迁移的温度趋向行为是必需的。</w:t>
      </w:r>
      <w:r w:rsidR="007F0925" w:rsidRPr="00146672">
        <w:rPr>
          <w:rFonts w:ascii="Times New Roman" w:eastAsia="宋体" w:hAnsi="Times New Roman" w:cs="Arial"/>
          <w:color w:val="333333"/>
          <w:sz w:val="24"/>
          <w:szCs w:val="24"/>
          <w:shd w:val="clear" w:color="auto" w:fill="FFFFFF"/>
        </w:rPr>
        <w:t>Clark</w:t>
      </w:r>
      <w:r w:rsidR="007F0925" w:rsidRPr="007D42B3">
        <w:rPr>
          <w:rFonts w:ascii="宋体" w:eastAsia="宋体" w:hAnsi="宋体" w:cs="Arial"/>
          <w:color w:val="333333"/>
          <w:sz w:val="24"/>
          <w:szCs w:val="24"/>
          <w:shd w:val="clear" w:color="auto" w:fill="FFFFFF"/>
          <w:vertAlign w:val="superscript"/>
        </w:rPr>
        <w:t>[</w:t>
      </w:r>
      <w:r w:rsidR="007D42B3" w:rsidRPr="007D42B3">
        <w:rPr>
          <w:rFonts w:ascii="宋体" w:eastAsia="宋体" w:hAnsi="宋体" w:cs="Arial"/>
          <w:color w:val="333333"/>
          <w:sz w:val="24"/>
          <w:szCs w:val="24"/>
          <w:shd w:val="clear" w:color="auto" w:fill="FFFFFF"/>
          <w:vertAlign w:val="superscript"/>
        </w:rPr>
        <w:t>42</w:t>
      </w:r>
      <w:r w:rsidR="007F0925" w:rsidRPr="007D42B3">
        <w:rPr>
          <w:rFonts w:ascii="宋体" w:eastAsia="宋体" w:hAnsi="宋体" w:cs="Arial"/>
          <w:color w:val="333333"/>
          <w:sz w:val="24"/>
          <w:szCs w:val="24"/>
          <w:shd w:val="clear" w:color="auto" w:fill="FFFFFF"/>
          <w:vertAlign w:val="superscript"/>
        </w:rPr>
        <w:t>]</w:t>
      </w:r>
      <w:r w:rsidR="007F0925" w:rsidRPr="00E62302">
        <w:rPr>
          <w:rFonts w:ascii="宋体" w:eastAsia="宋体" w:hAnsi="宋体" w:cs="Arial"/>
          <w:color w:val="333333"/>
          <w:sz w:val="24"/>
          <w:szCs w:val="24"/>
          <w:shd w:val="clear" w:color="auto" w:fill="FFFFFF"/>
        </w:rPr>
        <w:t>等研究发现,在空间温度梯度环境中,线虫</w:t>
      </w:r>
      <w:r w:rsidR="007F0925" w:rsidRPr="00146672">
        <w:rPr>
          <w:rFonts w:ascii="Times New Roman" w:eastAsia="宋体" w:hAnsi="Times New Roman" w:cs="Arial"/>
          <w:color w:val="333333"/>
          <w:sz w:val="24"/>
          <w:szCs w:val="24"/>
          <w:shd w:val="clear" w:color="auto" w:fill="FFFFFF"/>
        </w:rPr>
        <w:t>AFD</w:t>
      </w:r>
      <w:r w:rsidR="007F0925" w:rsidRPr="00E62302">
        <w:rPr>
          <w:rFonts w:ascii="宋体" w:eastAsia="宋体" w:hAnsi="宋体" w:cs="Arial"/>
          <w:color w:val="333333"/>
          <w:sz w:val="24"/>
          <w:szCs w:val="24"/>
          <w:shd w:val="clear" w:color="auto" w:fill="FFFFFF"/>
        </w:rPr>
        <w:t>神经元活动直接与其探索性运动相关</w:t>
      </w:r>
      <w:r w:rsidR="007D42B3">
        <w:rPr>
          <w:rFonts w:ascii="宋体" w:eastAsia="宋体" w:hAnsi="宋体" w:cs="Arial" w:hint="eastAsia"/>
          <w:color w:val="333333"/>
          <w:sz w:val="24"/>
          <w:szCs w:val="24"/>
          <w:shd w:val="clear" w:color="auto" w:fill="FFFFFF"/>
        </w:rPr>
        <w:t>。</w:t>
      </w:r>
    </w:p>
    <w:p w14:paraId="0DFB9223" w14:textId="77777777" w:rsidR="00493353" w:rsidRDefault="007F0925" w:rsidP="00971DE3">
      <w:pPr>
        <w:spacing w:line="440" w:lineRule="exact"/>
        <w:ind w:firstLineChars="200" w:firstLine="480"/>
        <w:jc w:val="left"/>
        <w:rPr>
          <w:rFonts w:ascii="宋体" w:eastAsia="宋体" w:hAnsi="宋体" w:cs="Arial"/>
          <w:color w:val="333333"/>
          <w:sz w:val="24"/>
          <w:szCs w:val="24"/>
          <w:shd w:val="clear" w:color="auto" w:fill="FFFFFF"/>
        </w:rPr>
      </w:pPr>
      <w:r w:rsidRPr="00146672">
        <w:rPr>
          <w:rFonts w:ascii="Times New Roman" w:eastAsia="宋体" w:hAnsi="Times New Roman" w:cs="Arial"/>
          <w:color w:val="333333"/>
          <w:sz w:val="24"/>
          <w:szCs w:val="24"/>
          <w:shd w:val="clear" w:color="auto" w:fill="FFFFFF"/>
        </w:rPr>
        <w:t>Kodama</w:t>
      </w:r>
      <w:r w:rsidRPr="00E62302">
        <w:rPr>
          <w:rFonts w:ascii="宋体" w:eastAsia="宋体" w:hAnsi="宋体" w:cs="Arial"/>
          <w:color w:val="333333"/>
          <w:sz w:val="24"/>
          <w:szCs w:val="24"/>
          <w:shd w:val="clear" w:color="auto" w:fill="FFFFFF"/>
        </w:rPr>
        <w:t>等报道</w:t>
      </w:r>
      <w:r w:rsidRPr="007D42B3">
        <w:rPr>
          <w:rFonts w:ascii="宋体" w:eastAsia="宋体" w:hAnsi="宋体" w:cs="Arial"/>
          <w:color w:val="333333"/>
          <w:sz w:val="24"/>
          <w:szCs w:val="24"/>
          <w:shd w:val="clear" w:color="auto" w:fill="FFFFFF"/>
          <w:vertAlign w:val="superscript"/>
        </w:rPr>
        <w:t>[</w:t>
      </w:r>
      <w:r w:rsidR="007D42B3" w:rsidRPr="007D42B3">
        <w:rPr>
          <w:rFonts w:ascii="宋体" w:eastAsia="宋体" w:hAnsi="宋体" w:cs="Arial"/>
          <w:color w:val="333333"/>
          <w:sz w:val="24"/>
          <w:szCs w:val="24"/>
          <w:shd w:val="clear" w:color="auto" w:fill="FFFFFF"/>
          <w:vertAlign w:val="superscript"/>
        </w:rPr>
        <w:t>43</w:t>
      </w:r>
      <w:r w:rsidRPr="007D42B3">
        <w:rPr>
          <w:rFonts w:ascii="宋体" w:eastAsia="宋体" w:hAnsi="宋体" w:cs="Arial"/>
          <w:color w:val="333333"/>
          <w:sz w:val="24"/>
          <w:szCs w:val="24"/>
          <w:shd w:val="clear" w:color="auto" w:fill="FFFFFF"/>
          <w:vertAlign w:val="superscript"/>
        </w:rPr>
        <w:t>]</w:t>
      </w:r>
      <w:r w:rsidRPr="00E62302">
        <w:rPr>
          <w:rFonts w:ascii="宋体" w:eastAsia="宋体" w:hAnsi="宋体" w:cs="Arial"/>
          <w:color w:val="333333"/>
          <w:sz w:val="24"/>
          <w:szCs w:val="24"/>
          <w:shd w:val="clear" w:color="auto" w:fill="FFFFFF"/>
        </w:rPr>
        <w:t>,胰导素样信号通路中</w:t>
      </w:r>
      <w:r w:rsidRPr="00146672">
        <w:rPr>
          <w:rFonts w:ascii="Times New Roman" w:eastAsia="宋体" w:hAnsi="Times New Roman" w:cs="Arial"/>
          <w:color w:val="333333"/>
          <w:sz w:val="24"/>
          <w:szCs w:val="24"/>
          <w:shd w:val="clear" w:color="auto" w:fill="FFFFFF"/>
        </w:rPr>
        <w:t>INS</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color w:val="333333"/>
          <w:sz w:val="24"/>
          <w:szCs w:val="24"/>
          <w:shd w:val="clear" w:color="auto" w:fill="FFFFFF"/>
        </w:rPr>
        <w:t>基因对线虫温度趋向性是必需的,且对抗</w:t>
      </w:r>
      <w:r w:rsidRPr="00146672">
        <w:rPr>
          <w:rFonts w:ascii="Times New Roman" w:eastAsia="宋体" w:hAnsi="Times New Roman" w:cs="Arial"/>
          <w:color w:val="333333"/>
          <w:sz w:val="24"/>
          <w:szCs w:val="24"/>
          <w:shd w:val="clear" w:color="auto" w:fill="FFFFFF"/>
        </w:rPr>
        <w:t>DAF</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2</w:t>
      </w:r>
      <w:r w:rsidRPr="00E62302">
        <w:rPr>
          <w:rFonts w:ascii="宋体" w:eastAsia="宋体" w:hAnsi="宋体" w:cs="Arial"/>
          <w:color w:val="333333"/>
          <w:sz w:val="24"/>
          <w:szCs w:val="24"/>
          <w:shd w:val="clear" w:color="auto" w:fill="FFFFFF"/>
        </w:rPr>
        <w:t>的信</w:t>
      </w:r>
      <w:r w:rsidRPr="00E62302">
        <w:rPr>
          <w:rFonts w:ascii="宋体" w:eastAsia="宋体" w:hAnsi="宋体" w:cs="Arial" w:hint="eastAsia"/>
          <w:color w:val="333333"/>
          <w:sz w:val="24"/>
          <w:szCs w:val="24"/>
          <w:shd w:val="clear" w:color="auto" w:fill="FFFFFF"/>
        </w:rPr>
        <w:t>号通路</w:t>
      </w:r>
      <w:r w:rsidRPr="00E62302">
        <w:rPr>
          <w:rFonts w:ascii="宋体" w:eastAsia="宋体" w:hAnsi="宋体" w:cs="Arial"/>
          <w:color w:val="333333"/>
          <w:sz w:val="24"/>
          <w:szCs w:val="24"/>
          <w:shd w:val="clear" w:color="auto" w:fill="FFFFFF"/>
        </w:rPr>
        <w:t>,同时还发现,</w:t>
      </w:r>
      <w:r w:rsidRPr="00146672">
        <w:rPr>
          <w:rFonts w:ascii="Times New Roman" w:eastAsia="宋体" w:hAnsi="Times New Roman" w:cs="Arial"/>
          <w:color w:val="333333"/>
          <w:sz w:val="24"/>
          <w:szCs w:val="24"/>
          <w:shd w:val="clear" w:color="auto" w:fill="FFFFFF"/>
        </w:rPr>
        <w:t>INS</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color w:val="333333"/>
          <w:sz w:val="24"/>
          <w:szCs w:val="24"/>
          <w:shd w:val="clear" w:color="auto" w:fill="FFFFFF"/>
        </w:rPr>
        <w:t>和</w:t>
      </w:r>
      <w:r w:rsidRPr="00146672">
        <w:rPr>
          <w:rFonts w:ascii="Times New Roman" w:eastAsia="宋体" w:hAnsi="Times New Roman" w:cs="Arial"/>
          <w:color w:val="333333"/>
          <w:sz w:val="24"/>
          <w:szCs w:val="24"/>
          <w:shd w:val="clear" w:color="auto" w:fill="FFFFFF"/>
        </w:rPr>
        <w:t>HEN</w:t>
      </w:r>
      <w:r w:rsidRPr="00E62302">
        <w:rPr>
          <w:rFonts w:ascii="宋体" w:eastAsia="宋体" w:hAnsi="宋体" w:cs="Arial"/>
          <w:color w:val="333333"/>
          <w:sz w:val="24"/>
          <w:szCs w:val="24"/>
          <w:shd w:val="clear" w:color="auto" w:fill="FFFFFF"/>
        </w:rPr>
        <w:t>-</w:t>
      </w:r>
      <w:r w:rsidRPr="00146672">
        <w:rPr>
          <w:rFonts w:ascii="Times New Roman" w:eastAsia="宋体" w:hAnsi="Times New Roman" w:cs="Arial"/>
          <w:color w:val="333333"/>
          <w:sz w:val="24"/>
          <w:szCs w:val="24"/>
          <w:shd w:val="clear" w:color="auto" w:fill="FFFFFF"/>
        </w:rPr>
        <w:t>1</w:t>
      </w:r>
      <w:r w:rsidRPr="00E62302">
        <w:rPr>
          <w:rFonts w:ascii="宋体" w:eastAsia="宋体" w:hAnsi="宋体" w:cs="Arial"/>
          <w:color w:val="333333"/>
          <w:sz w:val="24"/>
          <w:szCs w:val="24"/>
          <w:shd w:val="clear" w:color="auto" w:fill="FFFFFF"/>
        </w:rPr>
        <w:t>对线虫的温度趋向性具有协同作用。近期</w:t>
      </w:r>
      <w:r w:rsidRPr="00146672">
        <w:rPr>
          <w:rFonts w:ascii="Times New Roman" w:eastAsia="宋体" w:hAnsi="Times New Roman" w:cs="Arial"/>
          <w:color w:val="333333"/>
          <w:sz w:val="24"/>
          <w:szCs w:val="24"/>
          <w:shd w:val="clear" w:color="auto" w:fill="FFFFFF"/>
        </w:rPr>
        <w:t>Biron</w:t>
      </w:r>
      <w:r w:rsidRPr="00E62302">
        <w:rPr>
          <w:rFonts w:ascii="宋体" w:eastAsia="宋体" w:hAnsi="宋体" w:cs="Arial"/>
          <w:color w:val="333333"/>
          <w:sz w:val="24"/>
          <w:szCs w:val="24"/>
          <w:shd w:val="clear" w:color="auto" w:fill="FFFFFF"/>
        </w:rPr>
        <w:t>等报道称,嗅觉神经元对温度有反映,而且</w:t>
      </w:r>
      <w:r w:rsidRPr="00146672">
        <w:rPr>
          <w:rFonts w:ascii="Times New Roman" w:eastAsia="宋体" w:hAnsi="Times New Roman" w:cs="Arial"/>
          <w:color w:val="333333"/>
          <w:sz w:val="24"/>
          <w:szCs w:val="24"/>
          <w:shd w:val="clear" w:color="auto" w:fill="FFFFFF"/>
        </w:rPr>
        <w:t>AWC</w:t>
      </w:r>
      <w:r w:rsidRPr="00E62302">
        <w:rPr>
          <w:rFonts w:ascii="宋体" w:eastAsia="宋体" w:hAnsi="宋体" w:cs="Arial"/>
          <w:color w:val="333333"/>
          <w:sz w:val="24"/>
          <w:szCs w:val="24"/>
          <w:shd w:val="clear" w:color="auto" w:fill="FFFFFF"/>
        </w:rPr>
        <w:t>神经元对温度表现出随机的钙信号事件,且信号事件的频率与线虫培养温度、刺激方式相关。</w:t>
      </w:r>
      <w:r w:rsidRPr="00146672">
        <w:rPr>
          <w:rFonts w:ascii="Times New Roman" w:eastAsia="宋体" w:hAnsi="Times New Roman" w:cs="Arial"/>
          <w:color w:val="333333"/>
          <w:sz w:val="24"/>
          <w:szCs w:val="24"/>
          <w:shd w:val="clear" w:color="auto" w:fill="FFFFFF"/>
        </w:rPr>
        <w:t>Mori</w:t>
      </w:r>
      <w:r w:rsidRPr="00E62302">
        <w:rPr>
          <w:rFonts w:ascii="宋体" w:eastAsia="宋体" w:hAnsi="宋体" w:cs="Arial"/>
          <w:color w:val="333333"/>
          <w:sz w:val="24"/>
          <w:szCs w:val="24"/>
          <w:shd w:val="clear" w:color="auto" w:fill="FFFFFF"/>
        </w:rPr>
        <w:t>等认为,有关线虫温度趋向性行为的研究,可从分子水平、细胞水平、神经环路等方面,为揭示温度感知和神经可塑性奠定基础。更多的环路和机制还有待进一步证实。</w:t>
      </w:r>
      <w:r w:rsidRPr="00E62302">
        <w:rPr>
          <w:rFonts w:ascii="宋体" w:eastAsia="宋体" w:hAnsi="宋体" w:cs="Arial" w:hint="eastAsia"/>
          <w:color w:val="333333"/>
          <w:sz w:val="24"/>
          <w:szCs w:val="24"/>
          <w:shd w:val="clear" w:color="auto" w:fill="FFFFFF"/>
        </w:rPr>
        <w:t>在最近的一</w:t>
      </w:r>
      <w:r w:rsidR="005006F3" w:rsidRPr="00E62302">
        <w:rPr>
          <w:rFonts w:ascii="宋体" w:eastAsia="宋体" w:hAnsi="宋体" w:cs="Arial" w:hint="eastAsia"/>
          <w:color w:val="333333"/>
          <w:sz w:val="24"/>
          <w:szCs w:val="24"/>
          <w:shd w:val="clear" w:color="auto" w:fill="FFFFFF"/>
        </w:rPr>
        <w:t>篇</w:t>
      </w:r>
      <w:r w:rsidRPr="00E62302">
        <w:rPr>
          <w:rFonts w:ascii="宋体" w:eastAsia="宋体" w:hAnsi="宋体" w:cs="Arial" w:hint="eastAsia"/>
          <w:color w:val="333333"/>
          <w:sz w:val="24"/>
          <w:szCs w:val="24"/>
          <w:shd w:val="clear" w:color="auto" w:fill="FFFFFF"/>
        </w:rPr>
        <w:t>文章中也进一步证实了</w:t>
      </w:r>
      <w:r w:rsidRPr="00146672">
        <w:rPr>
          <w:rFonts w:ascii="Times New Roman" w:eastAsia="宋体" w:hAnsi="Times New Roman" w:cs="Arial" w:hint="eastAsia"/>
          <w:color w:val="333333"/>
          <w:sz w:val="24"/>
          <w:szCs w:val="24"/>
          <w:shd w:val="clear" w:color="auto" w:fill="FFFFFF"/>
        </w:rPr>
        <w:t>AFD</w:t>
      </w:r>
      <w:r w:rsidRPr="00E62302">
        <w:rPr>
          <w:rFonts w:ascii="宋体" w:eastAsia="宋体" w:hAnsi="宋体" w:cs="Arial" w:hint="eastAsia"/>
          <w:color w:val="333333"/>
          <w:sz w:val="24"/>
          <w:szCs w:val="24"/>
          <w:shd w:val="clear" w:color="auto" w:fill="FFFFFF"/>
        </w:rPr>
        <w:t>神经元和</w:t>
      </w:r>
      <w:r w:rsidRPr="00146672">
        <w:rPr>
          <w:rFonts w:ascii="Times New Roman" w:eastAsia="宋体" w:hAnsi="Times New Roman" w:cs="Arial" w:hint="eastAsia"/>
          <w:color w:val="333333"/>
          <w:sz w:val="24"/>
          <w:szCs w:val="24"/>
          <w:shd w:val="clear" w:color="auto" w:fill="FFFFFF"/>
        </w:rPr>
        <w:t>AIY</w:t>
      </w:r>
      <w:r w:rsidRPr="00E62302">
        <w:rPr>
          <w:rFonts w:ascii="宋体" w:eastAsia="宋体" w:hAnsi="宋体" w:cs="Arial" w:hint="eastAsia"/>
          <w:color w:val="333333"/>
          <w:sz w:val="24"/>
          <w:szCs w:val="24"/>
          <w:shd w:val="clear" w:color="auto" w:fill="FFFFFF"/>
        </w:rPr>
        <w:t>神经元在</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Pr="00E62302">
        <w:rPr>
          <w:rFonts w:ascii="宋体" w:eastAsia="宋体" w:hAnsi="宋体" w:cs="Arial" w:hint="eastAsia"/>
          <w:color w:val="333333"/>
          <w:sz w:val="24"/>
          <w:szCs w:val="24"/>
          <w:shd w:val="clear" w:color="auto" w:fill="FFFFFF"/>
        </w:rPr>
        <w:t>中的作用</w:t>
      </w:r>
      <w:r w:rsidR="005006F3" w:rsidRPr="00E62302">
        <w:rPr>
          <w:rFonts w:ascii="宋体" w:eastAsia="宋体" w:hAnsi="宋体" w:cs="Arial" w:hint="eastAsia"/>
          <w:color w:val="333333"/>
          <w:sz w:val="24"/>
          <w:szCs w:val="24"/>
          <w:shd w:val="clear" w:color="auto" w:fill="FFFFFF"/>
        </w:rPr>
        <w:t>，但是根据现已知的联系仍不能完全解释</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5006F3" w:rsidRPr="00E62302">
        <w:rPr>
          <w:rFonts w:ascii="宋体" w:eastAsia="宋体" w:hAnsi="宋体" w:cs="Arial" w:hint="eastAsia"/>
          <w:color w:val="333333"/>
          <w:sz w:val="24"/>
          <w:szCs w:val="24"/>
          <w:shd w:val="clear" w:color="auto" w:fill="FFFFFF"/>
        </w:rPr>
        <w:t>，尤其是线虫趋冷过程中的一些表现，有待进一步研究。此外，也有研究发现秀丽线虫感受温度的</w:t>
      </w:r>
      <w:r w:rsidR="005006F3" w:rsidRPr="00146672">
        <w:rPr>
          <w:rFonts w:ascii="Times New Roman" w:eastAsia="宋体" w:hAnsi="Times New Roman" w:cs="Arial" w:hint="eastAsia"/>
          <w:color w:val="333333"/>
          <w:sz w:val="24"/>
          <w:szCs w:val="24"/>
          <w:shd w:val="clear" w:color="auto" w:fill="FFFFFF"/>
        </w:rPr>
        <w:t>G</w:t>
      </w:r>
      <w:r w:rsidR="005006F3" w:rsidRPr="00E62302">
        <w:rPr>
          <w:rFonts w:ascii="宋体" w:eastAsia="宋体" w:hAnsi="宋体" w:cs="Arial" w:hint="eastAsia"/>
          <w:color w:val="333333"/>
          <w:sz w:val="24"/>
          <w:szCs w:val="24"/>
          <w:shd w:val="clear" w:color="auto" w:fill="FFFFFF"/>
        </w:rPr>
        <w:t>蛋白信号通路与</w:t>
      </w:r>
      <w:r w:rsidR="00493353" w:rsidRPr="00E62302">
        <w:rPr>
          <w:rFonts w:ascii="宋体" w:eastAsia="宋体" w:hAnsi="宋体" w:cs="Arial" w:hint="eastAsia"/>
          <w:color w:val="333333"/>
          <w:sz w:val="24"/>
          <w:szCs w:val="24"/>
          <w:shd w:val="clear" w:color="auto" w:fill="FFFFFF"/>
        </w:rPr>
        <w:t>哺乳动物感受光的信号通路存在极大的相似性。行为虽然简单，但却包含了很多有趣的事实。</w:t>
      </w:r>
      <w:r w:rsidR="00A00182" w:rsidRPr="00E62302">
        <w:rPr>
          <w:rFonts w:ascii="宋体" w:eastAsia="宋体" w:hAnsi="宋体" w:cs="Arial" w:hint="eastAsia"/>
          <w:color w:val="333333"/>
          <w:sz w:val="24"/>
          <w:szCs w:val="24"/>
          <w:shd w:val="clear" w:color="auto" w:fill="FFFFFF"/>
        </w:rPr>
        <w:t>对线虫</w:t>
      </w:r>
      <w:r w:rsidR="00212EE1" w:rsidRPr="00212EE1">
        <w:rPr>
          <w:rFonts w:ascii="Times New Roman" w:eastAsia="宋体" w:hAnsi="Times New Roman" w:cs="Arial" w:hint="eastAsia"/>
          <w:color w:val="333333"/>
          <w:sz w:val="24"/>
          <w:szCs w:val="24"/>
          <w:shd w:val="clear" w:color="auto" w:fill="FFFFFF"/>
        </w:rPr>
        <w:t>趋热</w:t>
      </w:r>
      <w:r w:rsidR="004174B2">
        <w:rPr>
          <w:rFonts w:ascii="宋体" w:eastAsia="宋体" w:hAnsi="宋体" w:cs="Arial" w:hint="eastAsia"/>
          <w:color w:val="333333"/>
          <w:sz w:val="24"/>
          <w:szCs w:val="24"/>
          <w:shd w:val="clear" w:color="auto" w:fill="FFFFFF"/>
        </w:rPr>
        <w:t>行为</w:t>
      </w:r>
      <w:r w:rsidR="00A00182" w:rsidRPr="00E62302">
        <w:rPr>
          <w:rFonts w:ascii="宋体" w:eastAsia="宋体" w:hAnsi="宋体" w:cs="Arial" w:hint="eastAsia"/>
          <w:color w:val="333333"/>
          <w:sz w:val="24"/>
          <w:szCs w:val="24"/>
          <w:shd w:val="clear" w:color="auto" w:fill="FFFFFF"/>
        </w:rPr>
        <w:t>更加深入的研究必将在某种程度上加深对学习和记忆行为的理解。</w:t>
      </w:r>
      <w:r w:rsidR="00971DE3">
        <w:rPr>
          <w:rFonts w:ascii="宋体" w:eastAsia="宋体" w:hAnsi="宋体" w:cs="Arial"/>
          <w:color w:val="333333"/>
          <w:sz w:val="24"/>
          <w:szCs w:val="24"/>
          <w:shd w:val="clear" w:color="auto" w:fill="FFFFFF"/>
        </w:rPr>
        <w:br w:type="page"/>
      </w:r>
    </w:p>
    <w:p w14:paraId="0722026A" w14:textId="77777777" w:rsidR="000327D0" w:rsidRPr="000638DD" w:rsidRDefault="000327D0" w:rsidP="000638DD">
      <w:pPr>
        <w:pStyle w:val="1"/>
      </w:pPr>
      <w:bookmarkStart w:id="137" w:name="_Toc516556479"/>
      <w:r w:rsidRPr="000638DD">
        <w:rPr>
          <w:rFonts w:hint="eastAsia"/>
        </w:rPr>
        <w:lastRenderedPageBreak/>
        <w:t>参考文献：</w:t>
      </w:r>
      <w:bookmarkEnd w:id="137"/>
    </w:p>
    <w:p w14:paraId="3EC34ABD" w14:textId="77777777" w:rsidR="000B5775" w:rsidRPr="00E86DD2" w:rsidRDefault="000B5775"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[1]</w:t>
      </w:r>
      <w:r w:rsidR="00D527AD" w:rsidRPr="00E86DD2">
        <w:rPr>
          <w:rFonts w:ascii="Times New Roman" w:eastAsia="宋体" w:hAnsi="Times New Roman"/>
          <w:szCs w:val="18"/>
        </w:rPr>
        <w:t xml:space="preserve"> </w:t>
      </w:r>
      <w:r w:rsidRPr="00E86DD2">
        <w:rPr>
          <w:rFonts w:ascii="Times New Roman" w:eastAsia="宋体" w:hAnsi="Times New Roman" w:hint="eastAsia"/>
          <w:szCs w:val="18"/>
        </w:rPr>
        <w:t>刘凌云，郑光美</w:t>
      </w:r>
      <w:r w:rsidRPr="00E86DD2">
        <w:rPr>
          <w:rFonts w:ascii="Times New Roman" w:eastAsia="宋体" w:hAnsi="Times New Roman" w:hint="eastAsia"/>
          <w:szCs w:val="18"/>
        </w:rPr>
        <w:t>.</w:t>
      </w:r>
      <w:r w:rsidRPr="00E86DD2">
        <w:rPr>
          <w:rFonts w:ascii="Times New Roman" w:eastAsia="宋体" w:hAnsi="Times New Roman" w:hint="eastAsia"/>
          <w:szCs w:val="18"/>
        </w:rPr>
        <w:t>普通动物学</w:t>
      </w:r>
      <w:r w:rsidRPr="00E86DD2">
        <w:rPr>
          <w:rFonts w:ascii="Times New Roman" w:eastAsia="宋体" w:hAnsi="Times New Roman" w:hint="eastAsia"/>
          <w:szCs w:val="18"/>
        </w:rPr>
        <w:t>.</w:t>
      </w:r>
      <w:r w:rsidRPr="00E86DD2">
        <w:rPr>
          <w:rFonts w:ascii="Times New Roman" w:eastAsia="宋体" w:hAnsi="Times New Roman" w:hint="eastAsia"/>
          <w:szCs w:val="18"/>
        </w:rPr>
        <w:t>北京</w:t>
      </w:r>
      <w:r w:rsidRPr="00E86DD2">
        <w:rPr>
          <w:rFonts w:ascii="Times New Roman" w:eastAsia="宋体" w:hAnsi="Times New Roman" w:hint="eastAsia"/>
          <w:szCs w:val="18"/>
        </w:rPr>
        <w:t>:</w:t>
      </w:r>
      <w:r w:rsidRPr="00E86DD2">
        <w:rPr>
          <w:rFonts w:ascii="Times New Roman" w:eastAsia="宋体" w:hAnsi="Times New Roman" w:hint="eastAsia"/>
          <w:szCs w:val="18"/>
        </w:rPr>
        <w:t>高等教育出版社，</w:t>
      </w:r>
      <w:r w:rsidRPr="00E86DD2">
        <w:rPr>
          <w:rFonts w:ascii="Times New Roman" w:eastAsia="宋体" w:hAnsi="Times New Roman" w:hint="eastAsia"/>
          <w:szCs w:val="18"/>
        </w:rPr>
        <w:t>2009</w:t>
      </w:r>
      <w:r w:rsidRPr="00E86DD2">
        <w:rPr>
          <w:rFonts w:ascii="Times New Roman" w:eastAsia="宋体" w:hAnsi="Times New Roman" w:hint="eastAsia"/>
          <w:szCs w:val="18"/>
        </w:rPr>
        <w:t>：</w:t>
      </w:r>
      <w:r w:rsidRPr="00E86DD2">
        <w:rPr>
          <w:rFonts w:ascii="Times New Roman" w:eastAsia="宋体" w:hAnsi="Times New Roman" w:hint="eastAsia"/>
          <w:szCs w:val="18"/>
        </w:rPr>
        <w:t>138~140.</w:t>
      </w:r>
    </w:p>
    <w:p w14:paraId="65171145" w14:textId="77777777" w:rsidR="00F33601" w:rsidRPr="00E86DD2" w:rsidRDefault="00F33601"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[2]</w:t>
      </w:r>
      <w:r w:rsidR="00D527AD" w:rsidRPr="00E86DD2">
        <w:rPr>
          <w:rFonts w:ascii="Times New Roman" w:eastAsia="宋体" w:hAnsi="Times New Roman"/>
          <w:szCs w:val="18"/>
        </w:rPr>
        <w:t xml:space="preserve"> </w:t>
      </w:r>
      <w:r w:rsidRPr="00E86DD2">
        <w:rPr>
          <w:rFonts w:ascii="Times New Roman" w:eastAsia="宋体" w:hAnsi="Times New Roman" w:hint="eastAsia"/>
          <w:szCs w:val="18"/>
        </w:rPr>
        <w:t>翟中和，王喜忠，丁明孝</w:t>
      </w:r>
      <w:r w:rsidRPr="00E86DD2">
        <w:rPr>
          <w:rFonts w:ascii="Times New Roman" w:eastAsia="宋体" w:hAnsi="Times New Roman" w:hint="eastAsia"/>
          <w:szCs w:val="18"/>
        </w:rPr>
        <w:t>.</w:t>
      </w:r>
      <w:r w:rsidRPr="00E86DD2">
        <w:rPr>
          <w:rFonts w:ascii="Times New Roman" w:eastAsia="宋体" w:hAnsi="Times New Roman" w:hint="eastAsia"/>
          <w:szCs w:val="18"/>
        </w:rPr>
        <w:t>细胞生物学</w:t>
      </w:r>
      <w:r w:rsidRPr="00E86DD2">
        <w:rPr>
          <w:rFonts w:ascii="Times New Roman" w:eastAsia="宋体" w:hAnsi="Times New Roman" w:hint="eastAsia"/>
          <w:szCs w:val="18"/>
        </w:rPr>
        <w:t>.</w:t>
      </w:r>
      <w:r w:rsidRPr="00E86DD2">
        <w:rPr>
          <w:rFonts w:ascii="Times New Roman" w:eastAsia="宋体" w:hAnsi="Times New Roman" w:hint="eastAsia"/>
          <w:szCs w:val="18"/>
        </w:rPr>
        <w:t>北京</w:t>
      </w:r>
      <w:r w:rsidRPr="00E86DD2">
        <w:rPr>
          <w:rFonts w:ascii="Times New Roman" w:eastAsia="宋体" w:hAnsi="Times New Roman" w:hint="eastAsia"/>
          <w:szCs w:val="18"/>
        </w:rPr>
        <w:t>:</w:t>
      </w:r>
      <w:r w:rsidRPr="00E86DD2">
        <w:rPr>
          <w:rFonts w:ascii="Times New Roman" w:eastAsia="宋体" w:hAnsi="Times New Roman" w:hint="eastAsia"/>
          <w:szCs w:val="18"/>
        </w:rPr>
        <w:t>高等教育出版社，</w:t>
      </w:r>
      <w:r w:rsidRPr="00E86DD2">
        <w:rPr>
          <w:rFonts w:ascii="Times New Roman" w:eastAsia="宋体" w:hAnsi="Times New Roman" w:hint="eastAsia"/>
          <w:szCs w:val="18"/>
        </w:rPr>
        <w:t>2011:48~49.</w:t>
      </w:r>
    </w:p>
    <w:p w14:paraId="40FE7163" w14:textId="77777777" w:rsidR="00F33601" w:rsidRPr="00E86DD2" w:rsidRDefault="00F33601"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 xml:space="preserve">[3] </w:t>
      </w:r>
      <w:r w:rsidRPr="00E86DD2">
        <w:rPr>
          <w:rFonts w:ascii="Times New Roman" w:eastAsia="宋体" w:hAnsi="Times New Roman"/>
          <w:szCs w:val="18"/>
        </w:rPr>
        <w:t>周雨朦</w:t>
      </w:r>
      <w:r w:rsidRPr="00E86DD2">
        <w:rPr>
          <w:rFonts w:ascii="Times New Roman" w:eastAsia="宋体" w:hAnsi="Times New Roman"/>
          <w:szCs w:val="18"/>
        </w:rPr>
        <w:t>,</w:t>
      </w:r>
      <w:r w:rsidRPr="00E86DD2">
        <w:rPr>
          <w:rFonts w:ascii="Times New Roman" w:eastAsia="宋体" w:hAnsi="Times New Roman"/>
          <w:szCs w:val="18"/>
        </w:rPr>
        <w:t>陈代杰</w:t>
      </w:r>
      <w:r w:rsidRPr="00E86DD2">
        <w:rPr>
          <w:rFonts w:ascii="Times New Roman" w:eastAsia="宋体" w:hAnsi="Times New Roman"/>
          <w:szCs w:val="18"/>
        </w:rPr>
        <w:t xml:space="preserve">. </w:t>
      </w:r>
      <w:r w:rsidRPr="00E86DD2">
        <w:rPr>
          <w:rFonts w:ascii="Times New Roman" w:eastAsia="宋体" w:hAnsi="Times New Roman"/>
          <w:szCs w:val="18"/>
        </w:rPr>
        <w:t>秀丽隐杆线虫在药物筛选中的应用</w:t>
      </w:r>
      <w:r w:rsidRPr="00E86DD2">
        <w:rPr>
          <w:rFonts w:ascii="Times New Roman" w:eastAsia="宋体" w:hAnsi="Times New Roman"/>
          <w:szCs w:val="18"/>
        </w:rPr>
        <w:t xml:space="preserve">[J]. </w:t>
      </w:r>
      <w:r w:rsidRPr="00E86DD2">
        <w:rPr>
          <w:rFonts w:ascii="Times New Roman" w:eastAsia="宋体" w:hAnsi="Times New Roman"/>
          <w:szCs w:val="18"/>
        </w:rPr>
        <w:t>上海医药</w:t>
      </w:r>
      <w:r w:rsidRPr="00E86DD2">
        <w:rPr>
          <w:rFonts w:ascii="Times New Roman" w:eastAsia="宋体" w:hAnsi="Times New Roman"/>
          <w:szCs w:val="18"/>
        </w:rPr>
        <w:t>2011,32(11):566-571</w:t>
      </w:r>
      <w:r w:rsidR="00A77B3E" w:rsidRPr="00E86DD2">
        <w:rPr>
          <w:rFonts w:ascii="Times New Roman" w:eastAsia="宋体" w:hAnsi="Times New Roman"/>
          <w:szCs w:val="18"/>
        </w:rPr>
        <w:t>.</w:t>
      </w:r>
    </w:p>
    <w:p w14:paraId="7C50BD53" w14:textId="77777777" w:rsidR="00F33601" w:rsidRPr="00E86DD2" w:rsidRDefault="00F33601" w:rsidP="004C2A25">
      <w:pPr>
        <w:autoSpaceDE w:val="0"/>
        <w:autoSpaceDN w:val="0"/>
        <w:adjustRightInd w:val="0"/>
        <w:spacing w:line="400" w:lineRule="exact"/>
        <w:ind w:left="424" w:hangingChars="202" w:hanging="424"/>
        <w:jc w:val="left"/>
        <w:rPr>
          <w:rFonts w:ascii="Times New Roman" w:eastAsia="宋体" w:hAnsi="Times New Roman" w:cs="DY101+ZLYQfV-181"/>
          <w:kern w:val="0"/>
          <w:szCs w:val="18"/>
        </w:rPr>
      </w:pPr>
      <w:r w:rsidRPr="00E86DD2">
        <w:rPr>
          <w:rFonts w:ascii="Times New Roman" w:eastAsia="宋体" w:hAnsi="Times New Roman" w:hint="eastAsia"/>
          <w:szCs w:val="18"/>
        </w:rPr>
        <w:t>[</w:t>
      </w:r>
      <w:r w:rsidRPr="00E86DD2">
        <w:rPr>
          <w:rFonts w:ascii="Times New Roman" w:eastAsia="宋体" w:hAnsi="Times New Roman"/>
          <w:szCs w:val="18"/>
        </w:rPr>
        <w:t>4</w:t>
      </w:r>
      <w:r w:rsidRPr="00E86DD2">
        <w:rPr>
          <w:rFonts w:ascii="Times New Roman" w:eastAsia="宋体" w:hAnsi="Times New Roman" w:hint="eastAsia"/>
          <w:szCs w:val="18"/>
        </w:rPr>
        <w:t>]</w:t>
      </w:r>
      <w:r w:rsidRPr="00E86DD2">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Marx J.  Noble Prize in Physiology or Medicine:Tiny Worm Takes</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Star</w:t>
      </w:r>
      <w:r w:rsidRPr="00E86DD2">
        <w:rPr>
          <w:rFonts w:ascii="Times New Roman" w:eastAsia="宋体" w:hAnsi="Times New Roman" w:cs="DY101+ZLYQfV-181"/>
          <w:kern w:val="0"/>
          <w:szCs w:val="18"/>
        </w:rPr>
        <w:t>turn</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[J]</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Science</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2002,</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(298):</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hint="eastAsia"/>
          <w:kern w:val="0"/>
          <w:szCs w:val="18"/>
        </w:rPr>
        <w:t>526</w:t>
      </w:r>
      <w:r w:rsidR="00A77B3E" w:rsidRPr="00E86DD2">
        <w:rPr>
          <w:rFonts w:ascii="Times New Roman" w:eastAsia="宋体" w:hAnsi="Times New Roman" w:cs="DY101+ZLYQfV-181"/>
          <w:kern w:val="0"/>
          <w:szCs w:val="18"/>
        </w:rPr>
        <w:t>.</w:t>
      </w:r>
    </w:p>
    <w:p w14:paraId="407C1B9A"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宋体"/>
          <w:kern w:val="0"/>
          <w:szCs w:val="18"/>
        </w:rPr>
      </w:pPr>
      <w:r w:rsidRPr="00E86DD2">
        <w:rPr>
          <w:rFonts w:ascii="Times New Roman" w:eastAsia="宋体" w:hAnsi="Times New Roman" w:cs="DY101+ZLYQfV-181" w:hint="eastAsia"/>
          <w:kern w:val="0"/>
          <w:szCs w:val="18"/>
        </w:rPr>
        <w:t>[</w:t>
      </w:r>
      <w:r w:rsidRPr="00E86DD2">
        <w:rPr>
          <w:rFonts w:ascii="Times New Roman" w:eastAsia="宋体" w:hAnsi="Times New Roman" w:cs="DY101+ZLYQfV-181"/>
          <w:kern w:val="0"/>
          <w:szCs w:val="18"/>
        </w:rPr>
        <w:t>5</w:t>
      </w:r>
      <w:r w:rsidRPr="00E86DD2">
        <w:rPr>
          <w:rFonts w:ascii="Times New Roman" w:eastAsia="宋体" w:hAnsi="Times New Roman" w:cs="DY101+ZLYQfV-181" w:hint="eastAsia"/>
          <w:kern w:val="0"/>
          <w:szCs w:val="18"/>
        </w:rPr>
        <w:t>] Kenyon C.  The Nematode Caenorbabditis elegans [J].Science,1988,(240):1448-1452.</w:t>
      </w:r>
    </w:p>
    <w:p w14:paraId="743BC5EC" w14:textId="77777777" w:rsidR="00F33601" w:rsidRPr="00E86DD2" w:rsidRDefault="00F33601"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hint="eastAsia"/>
          <w:kern w:val="0"/>
          <w:szCs w:val="18"/>
        </w:rPr>
        <w:t>[</w:t>
      </w:r>
      <w:r w:rsidR="00AD5195" w:rsidRPr="00E86DD2">
        <w:rPr>
          <w:rFonts w:ascii="Times New Roman" w:eastAsia="宋体" w:hAnsi="Times New Roman" w:cs="DY101+ZLYQfV-181"/>
          <w:kern w:val="0"/>
          <w:szCs w:val="18"/>
        </w:rPr>
        <w:t>6</w:t>
      </w:r>
      <w:r w:rsidRPr="00E86DD2">
        <w:rPr>
          <w:rFonts w:ascii="Times New Roman" w:eastAsia="宋体" w:hAnsi="Times New Roman" w:cs="DY101+ZLYQfV-181"/>
          <w:kern w:val="0"/>
          <w:szCs w:val="18"/>
        </w:rPr>
        <w:t>]</w:t>
      </w:r>
      <w:r w:rsidRPr="00E86DD2">
        <w:rPr>
          <w:rFonts w:ascii="Times New Roman" w:eastAsia="宋体" w:hAnsi="Times New Roman"/>
        </w:rPr>
        <w:t xml:space="preserve"> </w:t>
      </w:r>
      <w:r w:rsidRPr="00E86DD2">
        <w:rPr>
          <w:rFonts w:ascii="Times New Roman" w:eastAsia="宋体" w:hAnsi="Times New Roman" w:cs="DY101+ZLYQfV-181"/>
          <w:kern w:val="0"/>
          <w:szCs w:val="18"/>
        </w:rPr>
        <w:t>Brenner S. The genetics of Caenorhabditis elegans[J]. Genetics, 1974, 77(1): 71-94.</w:t>
      </w:r>
    </w:p>
    <w:p w14:paraId="3424ECEA" w14:textId="77777777" w:rsidR="00D527AD" w:rsidRPr="00E86DD2" w:rsidRDefault="00D527AD"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w:t>
      </w:r>
      <w:r w:rsidR="00AD5195" w:rsidRPr="00E86DD2">
        <w:rPr>
          <w:rFonts w:ascii="Times New Roman" w:eastAsia="宋体" w:hAnsi="Times New Roman" w:cs="DY101+ZLYQfV-181"/>
          <w:kern w:val="0"/>
          <w:szCs w:val="18"/>
        </w:rPr>
        <w:t>7</w:t>
      </w:r>
      <w:r w:rsidRPr="00E86DD2">
        <w:rPr>
          <w:rFonts w:ascii="Times New Roman" w:eastAsia="宋体" w:hAnsi="Times New Roman" w:cs="DY101+ZLYQfV-181"/>
          <w:kern w:val="0"/>
          <w:szCs w:val="18"/>
        </w:rPr>
        <w:t>] Sulston J E. NOBEL LECTURE: C. elegans: The Cell Lineage and Beyond[J]. Bioscience reports,</w:t>
      </w:r>
      <w:r w:rsidR="00227477">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2003, 23(2-3): 49-66.</w:t>
      </w:r>
    </w:p>
    <w:p w14:paraId="07A1A25B" w14:textId="77777777" w:rsidR="00D527AD" w:rsidRPr="00E86DD2" w:rsidRDefault="00D527AD"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hint="eastAsia"/>
          <w:kern w:val="0"/>
          <w:szCs w:val="18"/>
        </w:rPr>
        <w:t>[</w:t>
      </w:r>
      <w:r w:rsidR="00AD5195" w:rsidRPr="00E86DD2">
        <w:rPr>
          <w:rFonts w:ascii="Times New Roman" w:eastAsia="宋体" w:hAnsi="Times New Roman" w:cs="DY101+ZLYQfV-181"/>
          <w:kern w:val="0"/>
          <w:szCs w:val="18"/>
        </w:rPr>
        <w:t>8</w:t>
      </w:r>
      <w:r w:rsidRPr="00E86DD2">
        <w:rPr>
          <w:rFonts w:ascii="Times New Roman" w:eastAsia="宋体" w:hAnsi="Times New Roman" w:cs="DY101+ZLYQfV-181"/>
          <w:kern w:val="0"/>
          <w:szCs w:val="18"/>
        </w:rPr>
        <w:t>] Reddien, P., Cameron, S. and Horvitz, H.R. (2001) Phagocytosis promotes programmed cell death in C. elegans. Nature 412, 198-202. PDF available.</w:t>
      </w:r>
    </w:p>
    <w:p w14:paraId="5EDE2C43" w14:textId="77777777" w:rsidR="00D527AD" w:rsidRPr="00E86DD2" w:rsidRDefault="00D527AD"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hint="eastAsia"/>
          <w:kern w:val="0"/>
          <w:szCs w:val="18"/>
        </w:rPr>
        <w:t>[</w:t>
      </w:r>
      <w:r w:rsidR="00AD5195" w:rsidRPr="00E86DD2">
        <w:rPr>
          <w:rFonts w:ascii="Times New Roman" w:eastAsia="宋体" w:hAnsi="Times New Roman" w:cs="DY101+ZLYQfV-181"/>
          <w:kern w:val="0"/>
          <w:szCs w:val="18"/>
        </w:rPr>
        <w:t>9</w:t>
      </w:r>
      <w:r w:rsidRPr="00E86DD2">
        <w:rPr>
          <w:rFonts w:ascii="Times New Roman" w:eastAsia="宋体" w:hAnsi="Times New Roman" w:cs="DY101+ZLYQfV-181"/>
          <w:kern w:val="0"/>
          <w:szCs w:val="18"/>
        </w:rPr>
        <w:t>] Tabara H, Grishok A, Mello C C. RNAi in C. elegans: soaking in the genome sequence[J]. Science, 1998, 282(5388): 430-431.</w:t>
      </w:r>
    </w:p>
    <w:p w14:paraId="0C54F0D1" w14:textId="77777777" w:rsidR="00D527AD" w:rsidRPr="00E86DD2" w:rsidRDefault="00D527AD"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hint="eastAsia"/>
          <w:kern w:val="0"/>
          <w:szCs w:val="18"/>
        </w:rPr>
        <w:t>[</w:t>
      </w:r>
      <w:r w:rsidR="00AD5195" w:rsidRPr="00E86DD2">
        <w:rPr>
          <w:rFonts w:ascii="Times New Roman" w:eastAsia="宋体" w:hAnsi="Times New Roman" w:cs="DY101+ZLYQfV-181"/>
          <w:kern w:val="0"/>
          <w:szCs w:val="18"/>
        </w:rPr>
        <w:t>10</w:t>
      </w:r>
      <w:r w:rsidRPr="00E86DD2">
        <w:rPr>
          <w:rFonts w:ascii="Times New Roman" w:eastAsia="宋体" w:hAnsi="Times New Roman" w:cs="DY101+ZLYQfV-181"/>
          <w:kern w:val="0"/>
          <w:szCs w:val="18"/>
        </w:rPr>
        <w:t>] Carthew R W. Gene silencing by double-stranded RNA[J]. Current opinion in cell biology, 2001, 13(2): 244-248.</w:t>
      </w:r>
    </w:p>
    <w:p w14:paraId="31A739AC"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[11] Chalfie M, Tu Y, Euskirchen G, et al. Green fluorescent protein as a marker for gene expression</w:t>
      </w:r>
      <w:r w:rsidR="007F01AD">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[J]. Science, 1994, 263(5148): 802-805.</w:t>
      </w:r>
    </w:p>
    <w:p w14:paraId="775C5AB7"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[12]</w:t>
      </w:r>
      <w:r w:rsidR="00A77B3E"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任长虹</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张成岗</w:t>
      </w:r>
      <w:r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秀丽隐杆线虫在神经科学研究中的应用</w:t>
      </w:r>
      <w:r w:rsidRPr="00E86DD2">
        <w:rPr>
          <w:rFonts w:ascii="Times New Roman" w:eastAsia="宋体" w:hAnsi="Times New Roman" w:cs="DY101+ZLYQfV-181"/>
          <w:kern w:val="0"/>
          <w:szCs w:val="18"/>
        </w:rPr>
        <w:t xml:space="preserve">[J]. </w:t>
      </w:r>
      <w:r w:rsidRPr="00E86DD2">
        <w:rPr>
          <w:rFonts w:ascii="Times New Roman" w:eastAsia="宋体" w:hAnsi="Times New Roman" w:cs="DY101+ZLYQfV-181"/>
          <w:kern w:val="0"/>
          <w:szCs w:val="18"/>
        </w:rPr>
        <w:t>军事医学科学</w:t>
      </w:r>
      <w:r w:rsidRPr="00E86DD2">
        <w:rPr>
          <w:rFonts w:ascii="Times New Roman" w:eastAsia="宋体" w:hAnsi="Times New Roman" w:cs="DY101+ZLYQfV-181" w:hint="eastAsia"/>
          <w:kern w:val="0"/>
          <w:szCs w:val="18"/>
        </w:rPr>
        <w:t>院</w:t>
      </w:r>
      <w:r w:rsidRPr="00E86DD2">
        <w:rPr>
          <w:rFonts w:ascii="Times New Roman" w:eastAsia="宋体" w:hAnsi="Times New Roman" w:cs="DY101+ZLYQfV-181"/>
          <w:kern w:val="0"/>
          <w:szCs w:val="18"/>
        </w:rPr>
        <w:t>,</w:t>
      </w:r>
      <w:r w:rsidR="007F01AD">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2008,</w:t>
      </w:r>
      <w:r w:rsidR="007F01AD">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32(6):</w:t>
      </w:r>
      <w:r w:rsidR="007F01AD">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575-582</w:t>
      </w:r>
      <w:r w:rsidR="00A77B3E" w:rsidRPr="00E86DD2">
        <w:rPr>
          <w:rFonts w:ascii="Times New Roman" w:eastAsia="宋体" w:hAnsi="Times New Roman" w:cs="DY101+ZLYQfV-181"/>
          <w:kern w:val="0"/>
          <w:szCs w:val="18"/>
        </w:rPr>
        <w:t>.</w:t>
      </w:r>
    </w:p>
    <w:p w14:paraId="2D111984"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[13] Caenorhabditis elegans: Genetic Portrait of a Simple Multicellular Animal. Reference C.</w:t>
      </w:r>
    </w:p>
    <w:p w14:paraId="040C9A53"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[14] Costi D. Sifri, Jakob Begun and Frederick M. Ausubel. The worm has turned – microbial virulence modeled in Caenorhabditis elegans[J]. Trends in Microbiology 2005, 13(3):119-127</w:t>
      </w:r>
      <w:r w:rsidR="00A77B3E" w:rsidRPr="00E86DD2">
        <w:rPr>
          <w:rFonts w:ascii="Times New Roman" w:eastAsia="宋体" w:hAnsi="Times New Roman" w:cs="DY101+ZLYQfV-181"/>
          <w:kern w:val="0"/>
          <w:szCs w:val="18"/>
        </w:rPr>
        <w:t>.</w:t>
      </w:r>
    </w:p>
    <w:p w14:paraId="72890C8F"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[15]</w:t>
      </w:r>
      <w:r w:rsidR="00A77B3E"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赵娜</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任长虹</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刘虎岐</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张成岗</w:t>
      </w:r>
      <w:r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秀丽隐杆线虫学习行为研究方法</w:t>
      </w:r>
      <w:r w:rsidRPr="00E86DD2">
        <w:rPr>
          <w:rFonts w:ascii="Times New Roman" w:eastAsia="宋体" w:hAnsi="Times New Roman" w:cs="DY101+ZLYQfV-181"/>
          <w:kern w:val="0"/>
          <w:szCs w:val="18"/>
        </w:rPr>
        <w:t xml:space="preserve">[J]. </w:t>
      </w:r>
      <w:r w:rsidRPr="00E86DD2">
        <w:rPr>
          <w:rFonts w:ascii="Times New Roman" w:eastAsia="宋体" w:hAnsi="Times New Roman" w:cs="DY101+ZLYQfV-181"/>
          <w:kern w:val="0"/>
          <w:szCs w:val="18"/>
        </w:rPr>
        <w:t>西北农林科技大学学报（自然科学版）</w:t>
      </w:r>
      <w:r w:rsidRPr="00E86DD2">
        <w:rPr>
          <w:rFonts w:ascii="Times New Roman" w:eastAsia="宋体" w:hAnsi="Times New Roman" w:cs="DY101+ZLYQfV-181"/>
          <w:kern w:val="0"/>
          <w:szCs w:val="18"/>
        </w:rPr>
        <w:t>2009,11,37(11):55-61</w:t>
      </w:r>
      <w:r w:rsidR="00A77B3E" w:rsidRPr="00E86DD2">
        <w:rPr>
          <w:rFonts w:ascii="Times New Roman" w:eastAsia="宋体" w:hAnsi="Times New Roman" w:cs="DY101+ZLYQfV-181"/>
          <w:kern w:val="0"/>
          <w:szCs w:val="18"/>
        </w:rPr>
        <w:t>.</w:t>
      </w:r>
    </w:p>
    <w:p w14:paraId="0EB3C2D0" w14:textId="77777777" w:rsidR="00AD5195" w:rsidRPr="00E86DD2" w:rsidRDefault="00AD5195"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[1</w:t>
      </w:r>
      <w:r w:rsidR="00A77B3E" w:rsidRPr="00E86DD2">
        <w:rPr>
          <w:rFonts w:ascii="Times New Roman" w:eastAsia="宋体" w:hAnsi="Times New Roman" w:cs="DY101+ZLYQfV-181"/>
          <w:kern w:val="0"/>
          <w:szCs w:val="18"/>
        </w:rPr>
        <w:t>6</w:t>
      </w:r>
      <w:r w:rsidRPr="00E86DD2">
        <w:rPr>
          <w:rFonts w:ascii="Times New Roman" w:eastAsia="宋体" w:hAnsi="Times New Roman" w:cs="DY101+ZLYQfV-181"/>
          <w:kern w:val="0"/>
          <w:szCs w:val="18"/>
        </w:rPr>
        <w:t>]</w:t>
      </w:r>
      <w:r w:rsidR="00A77B3E"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 xml:space="preserve">Lewis Wolpert, Rose Beddington, Thomas Jessell, Peter Lawrence, Elliot Meyerowitz, Jim Smith. </w:t>
      </w:r>
      <w:r w:rsidRPr="00E86DD2">
        <w:rPr>
          <w:rFonts w:ascii="Times New Roman" w:eastAsia="宋体" w:hAnsi="Times New Roman" w:cs="DY101+ZLYQfV-181"/>
          <w:kern w:val="0"/>
          <w:szCs w:val="18"/>
        </w:rPr>
        <w:t>周荣家</w:t>
      </w:r>
      <w:r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赵彦修等</w:t>
      </w:r>
      <w:r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译</w:t>
      </w:r>
      <w:r w:rsidRPr="00E86DD2">
        <w:rPr>
          <w:rFonts w:ascii="Times New Roman" w:eastAsia="宋体" w:hAnsi="Times New Roman" w:cs="DY101+ZLYQfV-181"/>
          <w:kern w:val="0"/>
          <w:szCs w:val="18"/>
        </w:rPr>
        <w:t xml:space="preserve">. Principles of Development [M]. </w:t>
      </w:r>
      <w:r w:rsidRPr="00E86DD2">
        <w:rPr>
          <w:rFonts w:ascii="Times New Roman" w:eastAsia="宋体" w:hAnsi="Times New Roman" w:cs="DY101+ZLYQfV-181"/>
          <w:kern w:val="0"/>
          <w:szCs w:val="18"/>
        </w:rPr>
        <w:t>高等教育出版社</w:t>
      </w:r>
      <w:r w:rsidRPr="00E86DD2">
        <w:rPr>
          <w:rFonts w:ascii="Times New Roman" w:eastAsia="宋体" w:hAnsi="Times New Roman" w:cs="DY101+ZLYQfV-181"/>
          <w:kern w:val="0"/>
          <w:szCs w:val="18"/>
        </w:rPr>
        <w:t xml:space="preserve">, 2009.4, </w:t>
      </w:r>
      <w:r w:rsidRPr="00E86DD2">
        <w:rPr>
          <w:rFonts w:ascii="Times New Roman" w:eastAsia="宋体" w:hAnsi="Times New Roman" w:cs="DY101+ZLYQfV-181"/>
          <w:kern w:val="0"/>
          <w:szCs w:val="18"/>
        </w:rPr>
        <w:t>第二版</w:t>
      </w:r>
      <w:r w:rsidR="00A77B3E" w:rsidRPr="00E86DD2">
        <w:rPr>
          <w:rFonts w:ascii="Times New Roman" w:eastAsia="宋体" w:hAnsi="Times New Roman" w:cs="DY101+ZLYQfV-181" w:hint="eastAsia"/>
          <w:kern w:val="0"/>
          <w:szCs w:val="18"/>
        </w:rPr>
        <w:t>.</w:t>
      </w:r>
    </w:p>
    <w:p w14:paraId="21455897" w14:textId="77777777" w:rsidR="00A77B3E" w:rsidRPr="00E86DD2" w:rsidRDefault="00A77B3E" w:rsidP="004C2A25">
      <w:pPr>
        <w:autoSpaceDE w:val="0"/>
        <w:autoSpaceDN w:val="0"/>
        <w:adjustRightInd w:val="0"/>
        <w:spacing w:line="400" w:lineRule="exact"/>
        <w:ind w:left="525" w:hangingChars="250" w:hanging="525"/>
        <w:jc w:val="left"/>
        <w:rPr>
          <w:rFonts w:ascii="Times New Roman" w:eastAsia="宋体" w:hAnsi="Times New Roman" w:cs="DY101+ZLYQfV-181"/>
          <w:kern w:val="0"/>
          <w:szCs w:val="18"/>
        </w:rPr>
      </w:pPr>
      <w:r w:rsidRPr="00E86DD2">
        <w:rPr>
          <w:rFonts w:ascii="Times New Roman" w:eastAsia="宋体" w:hAnsi="Times New Roman" w:cs="DY101+ZLYQfV-181"/>
          <w:kern w:val="0"/>
          <w:szCs w:val="18"/>
        </w:rPr>
        <w:t xml:space="preserve">[17] </w:t>
      </w:r>
      <w:r w:rsidRPr="00E86DD2">
        <w:rPr>
          <w:rFonts w:ascii="Times New Roman" w:eastAsia="宋体" w:hAnsi="Times New Roman" w:cs="DY101+ZLYQfV-181"/>
          <w:kern w:val="0"/>
          <w:szCs w:val="18"/>
        </w:rPr>
        <w:t>李有全</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关贵全</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彭欲率</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何海宁</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罗建勋</w:t>
      </w:r>
      <w:r w:rsidRPr="00E86DD2">
        <w:rPr>
          <w:rFonts w:ascii="Times New Roman" w:eastAsia="宋体" w:hAnsi="Times New Roman" w:cs="DY101+ZLYQfV-181"/>
          <w:kern w:val="0"/>
          <w:szCs w:val="18"/>
        </w:rPr>
        <w:t>,</w:t>
      </w:r>
      <w:r w:rsidRPr="00E86DD2">
        <w:rPr>
          <w:rFonts w:ascii="Times New Roman" w:eastAsia="宋体" w:hAnsi="Times New Roman" w:cs="DY101+ZLYQfV-181"/>
          <w:kern w:val="0"/>
          <w:szCs w:val="18"/>
        </w:rPr>
        <w:t>殷宏</w:t>
      </w:r>
      <w:r w:rsidRPr="00E86DD2">
        <w:rPr>
          <w:rFonts w:ascii="Times New Roman" w:eastAsia="宋体" w:hAnsi="Times New Roman" w:cs="DY101+ZLYQfV-181"/>
          <w:kern w:val="0"/>
          <w:szCs w:val="18"/>
        </w:rPr>
        <w:t xml:space="preserve">. </w:t>
      </w:r>
      <w:r w:rsidRPr="00E86DD2">
        <w:rPr>
          <w:rFonts w:ascii="Times New Roman" w:eastAsia="宋体" w:hAnsi="Times New Roman" w:cs="DY101+ZLYQfV-181"/>
          <w:kern w:val="0"/>
          <w:szCs w:val="18"/>
        </w:rPr>
        <w:t>秀丽隐杆线虫的培养与保存研究</w:t>
      </w:r>
      <w:r w:rsidRPr="00E86DD2">
        <w:rPr>
          <w:rFonts w:ascii="Times New Roman" w:eastAsia="宋体" w:hAnsi="Times New Roman" w:cs="DY101+ZLYQfV-181"/>
          <w:kern w:val="0"/>
          <w:szCs w:val="18"/>
        </w:rPr>
        <w:t xml:space="preserve">[J]. </w:t>
      </w:r>
      <w:r w:rsidRPr="00E86DD2">
        <w:rPr>
          <w:rFonts w:ascii="Times New Roman" w:eastAsia="宋体" w:hAnsi="Times New Roman" w:cs="DY101+ZLYQfV-181"/>
          <w:kern w:val="0"/>
          <w:szCs w:val="18"/>
        </w:rPr>
        <w:t>中国兽医科学</w:t>
      </w:r>
      <w:r w:rsidRPr="00E86DD2">
        <w:rPr>
          <w:rFonts w:ascii="Times New Roman" w:eastAsia="宋体" w:hAnsi="Times New Roman" w:cs="DY101+ZLYQfV-181"/>
          <w:kern w:val="0"/>
          <w:szCs w:val="18"/>
        </w:rPr>
        <w:t>, 2011,41(10):1001-1004.</w:t>
      </w:r>
    </w:p>
    <w:p w14:paraId="7C646714" w14:textId="77777777" w:rsidR="00A77B3E" w:rsidRPr="00E86DD2" w:rsidRDefault="00A77B3E"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[18] Erin Peden, Darrell J. Killian, Ding Xue. Cell death specification in C. elegans[J]. Cell Cycle, 2008, 7(16):2479-2484.</w:t>
      </w:r>
    </w:p>
    <w:p w14:paraId="32D35C62" w14:textId="77777777" w:rsidR="00A77B3E" w:rsidRPr="00E86DD2" w:rsidRDefault="00A77B3E"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lastRenderedPageBreak/>
        <w:t xml:space="preserve">[19] </w:t>
      </w:r>
      <w:r w:rsidRPr="00E86DD2">
        <w:rPr>
          <w:rFonts w:ascii="Times New Roman" w:eastAsia="宋体" w:hAnsi="Times New Roman"/>
          <w:szCs w:val="18"/>
        </w:rPr>
        <w:t>孙秀秀</w:t>
      </w:r>
      <w:r w:rsidRPr="00E86DD2">
        <w:rPr>
          <w:rFonts w:ascii="Times New Roman" w:eastAsia="宋体" w:hAnsi="Times New Roman"/>
          <w:szCs w:val="18"/>
        </w:rPr>
        <w:t>,</w:t>
      </w:r>
      <w:r w:rsidRPr="00E86DD2">
        <w:rPr>
          <w:rFonts w:ascii="Times New Roman" w:eastAsia="宋体" w:hAnsi="Times New Roman"/>
          <w:szCs w:val="18"/>
        </w:rPr>
        <w:t>孙海燕</w:t>
      </w:r>
      <w:r w:rsidRPr="00E86DD2">
        <w:rPr>
          <w:rFonts w:ascii="Times New Roman" w:eastAsia="宋体" w:hAnsi="Times New Roman"/>
          <w:szCs w:val="18"/>
        </w:rPr>
        <w:t>,</w:t>
      </w:r>
      <w:r w:rsidRPr="00E86DD2">
        <w:rPr>
          <w:rFonts w:ascii="Times New Roman" w:eastAsia="宋体" w:hAnsi="Times New Roman"/>
          <w:szCs w:val="18"/>
        </w:rPr>
        <w:t>黄晓星</w:t>
      </w:r>
      <w:r w:rsidRPr="00E86DD2">
        <w:rPr>
          <w:rFonts w:ascii="Times New Roman" w:eastAsia="宋体" w:hAnsi="Times New Roman"/>
          <w:szCs w:val="18"/>
        </w:rPr>
        <w:t>,</w:t>
      </w:r>
      <w:r w:rsidRPr="00E86DD2">
        <w:rPr>
          <w:rFonts w:ascii="Times New Roman" w:eastAsia="宋体" w:hAnsi="Times New Roman"/>
          <w:szCs w:val="18"/>
        </w:rPr>
        <w:t>刘莉</w:t>
      </w:r>
      <w:r w:rsidRPr="00E86DD2">
        <w:rPr>
          <w:rFonts w:ascii="Times New Roman" w:eastAsia="宋体" w:hAnsi="Times New Roman"/>
          <w:szCs w:val="18"/>
        </w:rPr>
        <w:t xml:space="preserve">. </w:t>
      </w:r>
      <w:r w:rsidRPr="00E86DD2">
        <w:rPr>
          <w:rFonts w:ascii="Times New Roman" w:eastAsia="宋体" w:hAnsi="Times New Roman"/>
          <w:szCs w:val="18"/>
        </w:rPr>
        <w:t>秀丽隐杆线虫在衰老分子机制研究中的应用</w:t>
      </w:r>
      <w:r w:rsidRPr="00E86DD2">
        <w:rPr>
          <w:rFonts w:ascii="Times New Roman" w:eastAsia="宋体" w:hAnsi="Times New Roman"/>
          <w:szCs w:val="18"/>
        </w:rPr>
        <w:t xml:space="preserve">[J]. </w:t>
      </w:r>
      <w:r w:rsidRPr="00E86DD2">
        <w:rPr>
          <w:rFonts w:ascii="Times New Roman" w:eastAsia="宋体" w:hAnsi="Times New Roman"/>
          <w:szCs w:val="18"/>
        </w:rPr>
        <w:t>世界临床药物</w:t>
      </w:r>
      <w:r w:rsidRPr="00E86DD2">
        <w:rPr>
          <w:rFonts w:ascii="Times New Roman" w:eastAsia="宋体" w:hAnsi="Times New Roman"/>
          <w:szCs w:val="18"/>
        </w:rPr>
        <w:t>,2013,34(2):106-110.</w:t>
      </w:r>
    </w:p>
    <w:p w14:paraId="718BE7A7" w14:textId="77777777" w:rsidR="00A77B3E" w:rsidRPr="00E86DD2" w:rsidRDefault="00A77B3E"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20] Hedgecock E M, Russell R L. Normal and mutant thermotaxis in the nematode Caenorhabditis elegans[J]. Proceedings of the National Academy of Sciences, 1975, 72(10): 4061-4065.</w:t>
      </w:r>
    </w:p>
    <w:p w14:paraId="1F42D985" w14:textId="77777777" w:rsidR="00DF17A2" w:rsidRPr="00E86DD2" w:rsidRDefault="00DF17A2"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21] de Bono M, Maricq AV (2005) Neuronal substrates of complex behaviors in C. elegans.</w:t>
      </w:r>
    </w:p>
    <w:p w14:paraId="629F93DD" w14:textId="77777777" w:rsidR="00227477" w:rsidRDefault="00DF17A2" w:rsidP="004C2A25">
      <w:pPr>
        <w:spacing w:line="400" w:lineRule="exact"/>
        <w:ind w:leftChars="200" w:left="670" w:hanging="250"/>
        <w:jc w:val="left"/>
        <w:rPr>
          <w:rFonts w:ascii="Times New Roman" w:eastAsia="宋体" w:hAnsi="Times New Roman"/>
          <w:szCs w:val="18"/>
        </w:rPr>
      </w:pPr>
      <w:r w:rsidRPr="00E86DD2">
        <w:rPr>
          <w:rFonts w:ascii="Times New Roman" w:eastAsia="宋体" w:hAnsi="Times New Roman"/>
          <w:szCs w:val="18"/>
        </w:rPr>
        <w:t>Annu Rev Neurosci 28:451–501.</w:t>
      </w:r>
    </w:p>
    <w:p w14:paraId="1EF8693E" w14:textId="77777777" w:rsidR="00A77B3E" w:rsidRPr="00E86DD2" w:rsidRDefault="00DF17A2"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[22] Biron D, et al. (2006) A diacylglycerol kinase modulates long-term thermotactic behavioral plasticity in C. elegans. Nat Neurosci 9(12):1499–1505.</w:t>
      </w:r>
    </w:p>
    <w:p w14:paraId="3AEA2ED7" w14:textId="77777777" w:rsidR="00DF17A2" w:rsidRPr="00E86DD2" w:rsidRDefault="00DF17A2"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[23] Kimata T, Sasakura H, Ohnishi N, Nishio N, Mori I (2012) Thermotaxis of C. elegans as</w:t>
      </w:r>
      <w:r w:rsidRPr="00E86DD2">
        <w:rPr>
          <w:rFonts w:ascii="Times New Roman" w:eastAsia="宋体" w:hAnsi="Times New Roman" w:hint="eastAsia"/>
          <w:szCs w:val="18"/>
        </w:rPr>
        <w:t xml:space="preserve"> </w:t>
      </w:r>
      <w:r w:rsidRPr="00E86DD2">
        <w:rPr>
          <w:rFonts w:ascii="Times New Roman" w:eastAsia="宋体" w:hAnsi="Times New Roman"/>
          <w:szCs w:val="18"/>
        </w:rPr>
        <w:t>a model for temperature perception, neural information processing and neural</w:t>
      </w:r>
      <w:r w:rsidRPr="00E86DD2">
        <w:rPr>
          <w:rFonts w:ascii="Times New Roman" w:eastAsia="宋体" w:hAnsi="Times New Roman" w:hint="eastAsia"/>
          <w:szCs w:val="18"/>
        </w:rPr>
        <w:t xml:space="preserve"> </w:t>
      </w:r>
      <w:r w:rsidRPr="00E86DD2">
        <w:rPr>
          <w:rFonts w:ascii="Times New Roman" w:eastAsia="宋体" w:hAnsi="Times New Roman"/>
          <w:szCs w:val="18"/>
        </w:rPr>
        <w:t>plasticity. Worm 1(1):31–41.</w:t>
      </w:r>
    </w:p>
    <w:p w14:paraId="4513B43D" w14:textId="77777777" w:rsidR="00DF17A2" w:rsidRPr="00E86DD2" w:rsidRDefault="00DF17A2"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24] Swierczek NA, Giles AC, Rankin CH, Kerr RA (2011) High-throughput behavioral</w:t>
      </w:r>
      <w:r w:rsidRPr="00E86DD2">
        <w:rPr>
          <w:rFonts w:ascii="Times New Roman" w:eastAsia="宋体" w:hAnsi="Times New Roman" w:hint="eastAsia"/>
          <w:szCs w:val="18"/>
        </w:rPr>
        <w:t xml:space="preserve"> </w:t>
      </w:r>
      <w:r w:rsidRPr="00E86DD2">
        <w:rPr>
          <w:rFonts w:ascii="Times New Roman" w:eastAsia="宋体" w:hAnsi="Times New Roman"/>
          <w:szCs w:val="18"/>
        </w:rPr>
        <w:t>analysis in C. elegans. Nat Methods 8(7):592–598.</w:t>
      </w:r>
    </w:p>
    <w:p w14:paraId="1FF6629A" w14:textId="77777777" w:rsidR="00DF17A2" w:rsidRPr="00E86DD2" w:rsidRDefault="00DF17A2"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[25] Clark, D.A., Biron, D., Sengupta, P., and Samuel, A.D. (2006). The AFD sensory</w:t>
      </w:r>
      <w:r w:rsidRPr="00E86DD2">
        <w:rPr>
          <w:rFonts w:ascii="Times New Roman" w:eastAsia="宋体" w:hAnsi="Times New Roman" w:hint="eastAsia"/>
          <w:szCs w:val="18"/>
        </w:rPr>
        <w:t xml:space="preserve"> </w:t>
      </w:r>
      <w:r w:rsidRPr="00E86DD2">
        <w:rPr>
          <w:rFonts w:ascii="Times New Roman" w:eastAsia="宋体" w:hAnsi="Times New Roman"/>
          <w:szCs w:val="18"/>
        </w:rPr>
        <w:t>neurons encode multiple functions underlying thermotactic behavior in</w:t>
      </w:r>
      <w:r w:rsidRPr="00E86DD2">
        <w:rPr>
          <w:rFonts w:ascii="Times New Roman" w:eastAsia="宋体" w:hAnsi="Times New Roman" w:hint="eastAsia"/>
          <w:szCs w:val="18"/>
        </w:rPr>
        <w:t xml:space="preserve"> </w:t>
      </w:r>
      <w:r w:rsidRPr="00E86DD2">
        <w:rPr>
          <w:rFonts w:ascii="Times New Roman" w:eastAsia="宋体" w:hAnsi="Times New Roman"/>
          <w:szCs w:val="18"/>
        </w:rPr>
        <w:t>Caenorhabditis elegans. J. Neurosci. 26, 7444–7451.</w:t>
      </w:r>
    </w:p>
    <w:p w14:paraId="4A316AA3" w14:textId="77777777" w:rsidR="00DF17A2" w:rsidRPr="00E86DD2" w:rsidRDefault="008B73DA"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[26] Chi CA, et al. (2007) Temperature and food mediate long-term thermotactic behavioral plasticity by association-independent mechanisms in C. elegans. J Exp Biol</w:t>
      </w:r>
      <w:r w:rsidRPr="00E86DD2">
        <w:rPr>
          <w:rFonts w:ascii="Times New Roman" w:eastAsia="宋体" w:hAnsi="Times New Roman" w:hint="eastAsia"/>
          <w:szCs w:val="18"/>
        </w:rPr>
        <w:t xml:space="preserve"> </w:t>
      </w:r>
      <w:r w:rsidRPr="00E86DD2">
        <w:rPr>
          <w:rFonts w:ascii="Times New Roman" w:eastAsia="宋体" w:hAnsi="Times New Roman"/>
          <w:szCs w:val="18"/>
        </w:rPr>
        <w:t>210(Pt 22):4043–4052.</w:t>
      </w:r>
    </w:p>
    <w:p w14:paraId="64D4CDFF" w14:textId="77777777" w:rsidR="008B73DA" w:rsidRPr="00E86DD2" w:rsidRDefault="008B73DA"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27] de Bono M, Maricq AV (2005) Neuronal substrates of complex behaviors in C. elegans.</w:t>
      </w:r>
      <w:r w:rsidRPr="00E86DD2">
        <w:rPr>
          <w:rFonts w:ascii="Times New Roman" w:eastAsia="宋体" w:hAnsi="Times New Roman" w:hint="eastAsia"/>
          <w:szCs w:val="18"/>
        </w:rPr>
        <w:t xml:space="preserve"> </w:t>
      </w:r>
      <w:r w:rsidRPr="00E86DD2">
        <w:rPr>
          <w:rFonts w:ascii="Times New Roman" w:eastAsia="宋体" w:hAnsi="Times New Roman"/>
          <w:szCs w:val="18"/>
        </w:rPr>
        <w:t>Annu Rev Neurosci 28:451–501.</w:t>
      </w:r>
    </w:p>
    <w:p w14:paraId="52EFA739" w14:textId="77777777" w:rsidR="00DF17A2" w:rsidRPr="00E86DD2" w:rsidRDefault="008B73DA"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28] Ramot D, MacInnis BL, Lee H-C, Goodman MB (2008) Thermotaxis is a robust mechanism for thermoregulation in Caenorhabditis elegans nematodes. J Neurosci 28(47):</w:t>
      </w:r>
      <w:r w:rsidRPr="00E86DD2">
        <w:rPr>
          <w:rFonts w:ascii="Times New Roman" w:eastAsia="宋体" w:hAnsi="Times New Roman" w:hint="eastAsia"/>
          <w:szCs w:val="18"/>
        </w:rPr>
        <w:t xml:space="preserve"> </w:t>
      </w:r>
      <w:r w:rsidRPr="00E86DD2">
        <w:rPr>
          <w:rFonts w:ascii="Times New Roman" w:eastAsia="宋体" w:hAnsi="Times New Roman"/>
          <w:szCs w:val="18"/>
        </w:rPr>
        <w:t>12546–12557.</w:t>
      </w:r>
    </w:p>
    <w:p w14:paraId="4EEF0BA6" w14:textId="77777777" w:rsidR="008B73DA" w:rsidRPr="00E86DD2" w:rsidRDefault="0098107A"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29] Kimata T, Sasakura H, Ohnishi N, et al. Thermotaxis of C. elegans as a model for temperature perception, neural information processing and neural plasticity[C]//Worm. Taylor &amp; Francis, 2012, 1(1): 31-41.</w:t>
      </w:r>
    </w:p>
    <w:p w14:paraId="439EC642" w14:textId="77777777" w:rsidR="0098107A" w:rsidRPr="00E86DD2" w:rsidRDefault="0098107A"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30] Hawk J D, Calvo A C, Liu P, et al. Integration of plasticity mechanisms within a single sensory neuron of C. elegans actuates a memory[J]. Neuron, 2018.</w:t>
      </w:r>
    </w:p>
    <w:p w14:paraId="3D289B7B" w14:textId="77777777" w:rsidR="00DF17A2" w:rsidRPr="00E86DD2" w:rsidRDefault="0098107A"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31] Kuhara A, Ohnishi N, Shimowada T, Mori I. Neural</w:t>
      </w:r>
      <w:r w:rsidRPr="00E86DD2">
        <w:rPr>
          <w:rFonts w:ascii="Times New Roman" w:eastAsia="宋体" w:hAnsi="Times New Roman" w:hint="eastAsia"/>
          <w:szCs w:val="18"/>
        </w:rPr>
        <w:t xml:space="preserve"> </w:t>
      </w:r>
      <w:r w:rsidRPr="00E86DD2">
        <w:rPr>
          <w:rFonts w:ascii="Times New Roman" w:eastAsia="宋体" w:hAnsi="Times New Roman"/>
          <w:szCs w:val="18"/>
        </w:rPr>
        <w:t>coding in a single sensory neuron controlling opposite</w:t>
      </w:r>
      <w:r w:rsidR="00146672">
        <w:rPr>
          <w:rFonts w:ascii="Times New Roman" w:eastAsia="宋体" w:hAnsi="Times New Roman" w:hint="eastAsia"/>
          <w:szCs w:val="18"/>
        </w:rPr>
        <w:t xml:space="preserve"> </w:t>
      </w:r>
      <w:r w:rsidR="00146672">
        <w:rPr>
          <w:rFonts w:ascii="Times New Roman" w:eastAsia="宋体" w:hAnsi="Times New Roman"/>
          <w:szCs w:val="18"/>
        </w:rPr>
        <w:t>s</w:t>
      </w:r>
      <w:r w:rsidRPr="00E86DD2">
        <w:rPr>
          <w:rFonts w:ascii="Times New Roman" w:eastAsia="宋体" w:hAnsi="Times New Roman"/>
          <w:szCs w:val="18"/>
        </w:rPr>
        <w:t>eeking behaviours in Caenorhabditis elegans. Nat</w:t>
      </w:r>
      <w:r w:rsidRPr="00E86DD2">
        <w:rPr>
          <w:rFonts w:ascii="Times New Roman" w:eastAsia="宋体" w:hAnsi="Times New Roman" w:hint="eastAsia"/>
          <w:szCs w:val="18"/>
        </w:rPr>
        <w:t xml:space="preserve"> </w:t>
      </w:r>
      <w:r w:rsidRPr="00E86DD2">
        <w:rPr>
          <w:rFonts w:ascii="Times New Roman" w:eastAsia="宋体" w:hAnsi="Times New Roman"/>
          <w:szCs w:val="18"/>
        </w:rPr>
        <w:t>Commun 2011; 2:355.</w:t>
      </w:r>
    </w:p>
    <w:p w14:paraId="59E19ECA" w14:textId="77777777" w:rsidR="006A1C51" w:rsidRPr="00E86DD2" w:rsidRDefault="006A1C51"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32] Luo L, Clark DA, Biron D, Mahadevan L, Samuel ADT (2006) Sensorimotor control</w:t>
      </w:r>
      <w:r w:rsidRPr="00E86DD2">
        <w:rPr>
          <w:rFonts w:ascii="Times New Roman" w:eastAsia="宋体" w:hAnsi="Times New Roman" w:hint="eastAsia"/>
          <w:szCs w:val="18"/>
        </w:rPr>
        <w:t xml:space="preserve"> </w:t>
      </w:r>
      <w:r w:rsidRPr="00E86DD2">
        <w:rPr>
          <w:rFonts w:ascii="Times New Roman" w:eastAsia="宋体" w:hAnsi="Times New Roman"/>
          <w:szCs w:val="18"/>
        </w:rPr>
        <w:t>during isothermal tracking in Caenorhabditis elegans. J Exp Biol 209(Pt 23):</w:t>
      </w:r>
      <w:r w:rsidRPr="00E86DD2">
        <w:rPr>
          <w:rFonts w:ascii="Times New Roman" w:eastAsia="宋体" w:hAnsi="Times New Roman" w:hint="eastAsia"/>
          <w:szCs w:val="18"/>
        </w:rPr>
        <w:t xml:space="preserve"> </w:t>
      </w:r>
      <w:r w:rsidRPr="00E86DD2">
        <w:rPr>
          <w:rFonts w:ascii="Times New Roman" w:eastAsia="宋体" w:hAnsi="Times New Roman"/>
          <w:szCs w:val="18"/>
        </w:rPr>
        <w:t>4652–4662.</w:t>
      </w:r>
    </w:p>
    <w:p w14:paraId="3F9594CF" w14:textId="77777777" w:rsidR="002E6E99" w:rsidRPr="00E86DD2" w:rsidRDefault="002E6E99"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33] Mori I, Sasakura H, Kuhara A (2007) Worm thermotaxis: A model system for analyzing</w:t>
      </w:r>
      <w:r w:rsidRPr="00E86DD2">
        <w:rPr>
          <w:rFonts w:ascii="Times New Roman" w:eastAsia="宋体" w:hAnsi="Times New Roman" w:hint="eastAsia"/>
          <w:szCs w:val="18"/>
        </w:rPr>
        <w:t xml:space="preserve"> </w:t>
      </w:r>
      <w:r w:rsidRPr="00E86DD2">
        <w:rPr>
          <w:rFonts w:ascii="Times New Roman" w:eastAsia="宋体" w:hAnsi="Times New Roman"/>
          <w:szCs w:val="18"/>
        </w:rPr>
        <w:t>thermosensation and neural plasticity. Curr Opin Neurobiol 17(6):712–719.</w:t>
      </w:r>
    </w:p>
    <w:p w14:paraId="687A927A" w14:textId="77777777" w:rsidR="002E6E99" w:rsidRPr="00E86DD2" w:rsidRDefault="002E6E99"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lastRenderedPageBreak/>
        <w:t>[</w:t>
      </w:r>
      <w:r w:rsidRPr="00E86DD2">
        <w:rPr>
          <w:rFonts w:ascii="Times New Roman" w:eastAsia="宋体" w:hAnsi="Times New Roman"/>
          <w:szCs w:val="18"/>
        </w:rPr>
        <w:t>34] Ramot D, MacInnis BL, Goodman MB (2008) Bidirectional temperature-sensing by</w:t>
      </w:r>
      <w:r w:rsidRPr="00E86DD2">
        <w:rPr>
          <w:rFonts w:ascii="Times New Roman" w:eastAsia="宋体" w:hAnsi="Times New Roman" w:hint="eastAsia"/>
          <w:szCs w:val="18"/>
        </w:rPr>
        <w:t xml:space="preserve"> </w:t>
      </w:r>
      <w:r w:rsidRPr="00E86DD2">
        <w:rPr>
          <w:rFonts w:ascii="Times New Roman" w:eastAsia="宋体" w:hAnsi="Times New Roman"/>
          <w:szCs w:val="18"/>
        </w:rPr>
        <w:t>a single thermosensory neuron in C. elegans. Nat Neurosci 11(8):908–915.</w:t>
      </w:r>
    </w:p>
    <w:p w14:paraId="415244E3" w14:textId="77777777" w:rsidR="002E6E99" w:rsidRPr="00E86DD2" w:rsidRDefault="002E6E99"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szCs w:val="18"/>
        </w:rPr>
        <w:t>[35] Clark DA, Biron D, Sengupta P, Samuel ADT (2006) The AFD sensory neurons encode</w:t>
      </w:r>
      <w:r w:rsidRPr="00E86DD2">
        <w:rPr>
          <w:rFonts w:ascii="Times New Roman" w:eastAsia="宋体" w:hAnsi="Times New Roman" w:hint="eastAsia"/>
          <w:szCs w:val="18"/>
        </w:rPr>
        <w:t xml:space="preserve"> </w:t>
      </w:r>
      <w:r w:rsidRPr="00E86DD2">
        <w:rPr>
          <w:rFonts w:ascii="Times New Roman" w:eastAsia="宋体" w:hAnsi="Times New Roman"/>
          <w:szCs w:val="18"/>
        </w:rPr>
        <w:t>multiple functions underlying thermotactic behavior in Caenorhabditis elegans.J Neurosci 26(28):7444–7451.</w:t>
      </w:r>
    </w:p>
    <w:p w14:paraId="0C2987E4" w14:textId="77777777" w:rsidR="002E6E99" w:rsidRPr="00E86DD2" w:rsidRDefault="00CA3BB0"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36] Beverly, M., Anbil, S., and Sengupta, P. (2011). Degeneracy and neuro</w:t>
      </w:r>
      <w:r w:rsidR="00227477">
        <w:rPr>
          <w:rFonts w:ascii="Times New Roman" w:eastAsia="宋体" w:hAnsi="Times New Roman"/>
          <w:szCs w:val="18"/>
        </w:rPr>
        <w:t xml:space="preserve"> </w:t>
      </w:r>
      <w:r w:rsidRPr="00E86DD2">
        <w:rPr>
          <w:rFonts w:ascii="Times New Roman" w:eastAsia="宋体" w:hAnsi="Times New Roman"/>
          <w:szCs w:val="18"/>
        </w:rPr>
        <w:t>modulation among thermosensory neurons contribute to robust thermosensory behaviors in Caenorhabditis elegans. J. Neurosci. 31, 11718–11727</w:t>
      </w:r>
      <w:r w:rsidR="007D42B3" w:rsidRPr="00E86DD2">
        <w:rPr>
          <w:rFonts w:ascii="Times New Roman" w:eastAsia="宋体" w:hAnsi="Times New Roman"/>
          <w:szCs w:val="18"/>
        </w:rPr>
        <w:t>.</w:t>
      </w:r>
    </w:p>
    <w:p w14:paraId="304EFDFC" w14:textId="77777777" w:rsidR="007D42B3" w:rsidRPr="00E86DD2" w:rsidRDefault="007D42B3"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37] Luo L, Wen Q, Ren J, et al. Dynamic Encoding of Perception, Memory, and Movement in a C. elegans, Chemotaxis Circuit[J]. Neuron, 2014, 82(5):1115-1128.</w:t>
      </w:r>
    </w:p>
    <w:p w14:paraId="61728350" w14:textId="77777777" w:rsidR="006A1C51" w:rsidRPr="00E86DD2" w:rsidRDefault="007D42B3"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38] Garrity, P.A., Goodman, M.B., Samuel, A.D., and Sengupta, P. (2010). Running</w:t>
      </w:r>
      <w:r w:rsidRPr="00E86DD2">
        <w:rPr>
          <w:rFonts w:ascii="Times New Roman" w:eastAsia="宋体" w:hAnsi="Times New Roman" w:hint="eastAsia"/>
          <w:szCs w:val="18"/>
        </w:rPr>
        <w:t xml:space="preserve"> </w:t>
      </w:r>
      <w:r w:rsidRPr="00E86DD2">
        <w:rPr>
          <w:rFonts w:ascii="Times New Roman" w:eastAsia="宋体" w:hAnsi="Times New Roman"/>
          <w:szCs w:val="18"/>
        </w:rPr>
        <w:t>hot and cold: behavioral strategies, neural circuits, and the molecular machinery for thermotaxis in C. elegans and Drosophila. Genes Dev. 24, 2365–2382.</w:t>
      </w:r>
    </w:p>
    <w:p w14:paraId="01247AF1" w14:textId="77777777" w:rsidR="0098107A" w:rsidRPr="00E86DD2" w:rsidRDefault="007D42B3"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39] MoriI,OhshimaY.Neural regulation of thermotaxis in Caenorhabditis elegans [J]</w:t>
      </w:r>
      <w:r w:rsidR="00146672">
        <w:rPr>
          <w:rFonts w:ascii="Times New Roman" w:eastAsia="宋体" w:hAnsi="Times New Roman"/>
          <w:szCs w:val="18"/>
        </w:rPr>
        <w:t xml:space="preserve">. </w:t>
      </w:r>
      <w:r w:rsidRPr="00E86DD2">
        <w:rPr>
          <w:rFonts w:ascii="Times New Roman" w:eastAsia="宋体" w:hAnsi="Times New Roman"/>
          <w:szCs w:val="18"/>
        </w:rPr>
        <w:t>Nature,</w:t>
      </w:r>
      <w:r w:rsidR="00146672">
        <w:rPr>
          <w:rFonts w:ascii="Times New Roman" w:eastAsia="宋体" w:hAnsi="Times New Roman"/>
          <w:szCs w:val="18"/>
        </w:rPr>
        <w:t xml:space="preserve"> </w:t>
      </w:r>
      <w:r w:rsidRPr="00E86DD2">
        <w:rPr>
          <w:rFonts w:ascii="Times New Roman" w:eastAsia="宋体" w:hAnsi="Times New Roman"/>
          <w:szCs w:val="18"/>
        </w:rPr>
        <w:t>1995</w:t>
      </w:r>
      <w:r w:rsidR="00146672">
        <w:rPr>
          <w:rFonts w:ascii="Times New Roman" w:eastAsia="宋体" w:hAnsi="Times New Roman"/>
          <w:szCs w:val="18"/>
        </w:rPr>
        <w:t xml:space="preserve"> </w:t>
      </w:r>
      <w:r w:rsidRPr="00E86DD2">
        <w:rPr>
          <w:rFonts w:ascii="Times New Roman" w:eastAsia="宋体" w:hAnsi="Times New Roman"/>
          <w:szCs w:val="18"/>
        </w:rPr>
        <w:t>,</w:t>
      </w:r>
      <w:r w:rsidR="00146672">
        <w:rPr>
          <w:rFonts w:ascii="Times New Roman" w:eastAsia="宋体" w:hAnsi="Times New Roman"/>
          <w:szCs w:val="18"/>
        </w:rPr>
        <w:t xml:space="preserve"> </w:t>
      </w:r>
      <w:r w:rsidRPr="00E86DD2">
        <w:rPr>
          <w:rFonts w:ascii="Times New Roman" w:eastAsia="宋体" w:hAnsi="Times New Roman"/>
          <w:szCs w:val="18"/>
        </w:rPr>
        <w:t>376(6538):344-348.</w:t>
      </w:r>
    </w:p>
    <w:p w14:paraId="6F8D3216" w14:textId="77777777" w:rsidR="007D42B3" w:rsidRPr="00E86DD2" w:rsidRDefault="007D42B3"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40] Mohri A,Kodama E,KimuraK D, etal .Genetic control of temperature preference in the nematode Caenorhabditis elegans [J]. Genetics,2005,169(3):1437-1450.</w:t>
      </w:r>
    </w:p>
    <w:p w14:paraId="16C75B39" w14:textId="77777777" w:rsidR="007D42B3" w:rsidRPr="00E86DD2" w:rsidRDefault="007D42B3"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41] GomezM, DeCastroE, GuarinE, etal. Ca2+ signaling via the neuronal calcium sensor-1 regulates associative learning and memory in Caenorhabditis elegans [J].Neuron,2001,30(1):241-248.</w:t>
      </w:r>
    </w:p>
    <w:p w14:paraId="79036801" w14:textId="77777777" w:rsidR="0043357B" w:rsidRPr="00E86DD2" w:rsidRDefault="0043357B"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42] ClarkD A,GabelC V,GabelH, etal.Temporal activity patterns in thermosensory neurons of freely moving Caenorhabditis elegans encode spatial thermal gradients [J].Behavioral Systems Cognitive,2007,27(23):6083-6090.</w:t>
      </w:r>
    </w:p>
    <w:p w14:paraId="12B9E773" w14:textId="77777777" w:rsidR="0043357B" w:rsidRPr="00E86DD2" w:rsidRDefault="0043357B" w:rsidP="004C2A25">
      <w:pPr>
        <w:spacing w:line="400" w:lineRule="exact"/>
        <w:ind w:left="525" w:hangingChars="250" w:hanging="525"/>
        <w:jc w:val="left"/>
        <w:rPr>
          <w:rFonts w:ascii="Times New Roman" w:eastAsia="宋体" w:hAnsi="Times New Roman"/>
          <w:szCs w:val="18"/>
        </w:rPr>
      </w:pPr>
      <w:r w:rsidRPr="00E86DD2">
        <w:rPr>
          <w:rFonts w:ascii="Times New Roman" w:eastAsia="宋体" w:hAnsi="Times New Roman" w:hint="eastAsia"/>
          <w:szCs w:val="18"/>
        </w:rPr>
        <w:t>[</w:t>
      </w:r>
      <w:r w:rsidRPr="00E86DD2">
        <w:rPr>
          <w:rFonts w:ascii="Times New Roman" w:eastAsia="宋体" w:hAnsi="Times New Roman"/>
          <w:szCs w:val="18"/>
        </w:rPr>
        <w:t>43] KodamaE, KuharaA, MoriI,  etal. Insulinlike signaling and the neural circuit for integrative behavior in Caenorhabditis elegans [J].GeneDev,2006,20(21):2955-2960.</w:t>
      </w:r>
      <w:r w:rsidR="00971DE3" w:rsidRPr="00E86DD2">
        <w:rPr>
          <w:rFonts w:ascii="Times New Roman" w:eastAsia="宋体" w:hAnsi="Times New Roman" w:hint="eastAsia"/>
          <w:szCs w:val="18"/>
        </w:rPr>
        <w:t xml:space="preserve"> </w:t>
      </w:r>
      <w:r w:rsidR="00971DE3">
        <w:rPr>
          <w:rFonts w:ascii="Times New Roman" w:eastAsia="宋体" w:hAnsi="Times New Roman"/>
          <w:szCs w:val="18"/>
        </w:rPr>
        <w:br w:type="page"/>
      </w:r>
    </w:p>
    <w:p w14:paraId="00F0EEA3" w14:textId="77777777" w:rsidR="00066454" w:rsidRPr="00E86DD2" w:rsidRDefault="00066454" w:rsidP="00E86DD2">
      <w:pPr>
        <w:pStyle w:val="1"/>
        <w:spacing w:beforeLines="50" w:before="156" w:afterLines="150" w:after="468" w:line="240" w:lineRule="auto"/>
        <w:rPr>
          <w:rFonts w:ascii="宋体" w:eastAsia="宋体" w:hAnsi="宋体"/>
          <w:sz w:val="36"/>
          <w:szCs w:val="36"/>
          <w:shd w:val="clear" w:color="auto" w:fill="FFFFFF"/>
        </w:rPr>
      </w:pPr>
      <w:bookmarkStart w:id="138" w:name="_Toc516556480"/>
      <w:r w:rsidRPr="00E86DD2">
        <w:rPr>
          <w:rFonts w:ascii="宋体" w:eastAsia="宋体" w:hAnsi="宋体" w:hint="eastAsia"/>
          <w:sz w:val="36"/>
          <w:szCs w:val="36"/>
          <w:shd w:val="clear" w:color="auto" w:fill="FFFFFF"/>
        </w:rPr>
        <w:lastRenderedPageBreak/>
        <w:t>致谢</w:t>
      </w:r>
      <w:bookmarkEnd w:id="138"/>
    </w:p>
    <w:p w14:paraId="35FF9E1C" w14:textId="77777777" w:rsidR="00066454" w:rsidRDefault="00066454" w:rsidP="00066454">
      <w:pPr>
        <w:spacing w:line="440" w:lineRule="exact"/>
        <w:ind w:firstLineChars="200" w:firstLine="480"/>
        <w:jc w:val="left"/>
        <w:rPr>
          <w:rFonts w:ascii="宋体" w:eastAsia="宋体" w:hAnsi="宋体" w:cs="Arial"/>
          <w:color w:val="333333"/>
          <w:sz w:val="24"/>
          <w:szCs w:val="24"/>
          <w:shd w:val="clear" w:color="auto" w:fill="FFFFFF"/>
        </w:rPr>
      </w:pPr>
      <w:r w:rsidRPr="00E62302">
        <w:rPr>
          <w:rFonts w:ascii="宋体" w:eastAsia="宋体" w:hAnsi="宋体" w:cs="Arial" w:hint="eastAsia"/>
          <w:color w:val="333333"/>
          <w:sz w:val="24"/>
          <w:szCs w:val="24"/>
          <w:shd w:val="clear" w:color="auto" w:fill="FFFFFF"/>
        </w:rPr>
        <w:t>这三个月来我学习到了实验的基本操作技术，学会了培养虫子，学会了</w:t>
      </w:r>
      <w:r w:rsidRPr="00146672">
        <w:rPr>
          <w:rFonts w:ascii="Times New Roman" w:eastAsia="宋体" w:hAnsi="Times New Roman" w:cs="Arial" w:hint="eastAsia"/>
          <w:color w:val="333333"/>
          <w:sz w:val="24"/>
          <w:szCs w:val="24"/>
          <w:shd w:val="clear" w:color="auto" w:fill="FFFFFF"/>
        </w:rPr>
        <w:t>matlab</w:t>
      </w:r>
      <w:r w:rsidRPr="00E62302">
        <w:rPr>
          <w:rFonts w:ascii="宋体" w:eastAsia="宋体" w:hAnsi="宋体" w:cs="Arial" w:hint="eastAsia"/>
          <w:color w:val="333333"/>
          <w:sz w:val="24"/>
          <w:szCs w:val="24"/>
          <w:shd w:val="clear" w:color="auto" w:fill="FFFFFF"/>
        </w:rPr>
        <w:t>和</w:t>
      </w:r>
      <w:r w:rsidRPr="00146672">
        <w:rPr>
          <w:rFonts w:ascii="Times New Roman" w:eastAsia="宋体" w:hAnsi="Times New Roman" w:cs="Arial" w:hint="eastAsia"/>
          <w:color w:val="333333"/>
          <w:sz w:val="24"/>
          <w:szCs w:val="24"/>
          <w:shd w:val="clear" w:color="auto" w:fill="FFFFFF"/>
        </w:rPr>
        <w:t>labview</w:t>
      </w:r>
      <w:r w:rsidRPr="00E62302">
        <w:rPr>
          <w:rFonts w:ascii="宋体" w:eastAsia="宋体" w:hAnsi="宋体" w:cs="Arial" w:hint="eastAsia"/>
          <w:color w:val="333333"/>
          <w:sz w:val="24"/>
          <w:szCs w:val="24"/>
          <w:shd w:val="clear" w:color="auto" w:fill="FFFFFF"/>
        </w:rPr>
        <w:t>的简单操作，对机械方面也有了一定的了解，最为重要的是我意识到了自己去发现问题和解决问题的能力的重要性，并努力去培养自己。在完成毕业设计的这段时间，</w:t>
      </w:r>
      <w:bookmarkStart w:id="139" w:name="OLE_LINK2"/>
      <w:r w:rsidRPr="00E62302">
        <w:rPr>
          <w:rFonts w:ascii="宋体" w:eastAsia="宋体" w:hAnsi="宋体" w:cs="Arial" w:hint="eastAsia"/>
          <w:color w:val="333333"/>
          <w:sz w:val="24"/>
          <w:szCs w:val="24"/>
          <w:shd w:val="clear" w:color="auto" w:fill="FFFFFF"/>
        </w:rPr>
        <w:t>我真心的感谢实验室的师兄师姐给我的帮助，</w:t>
      </w:r>
      <w:bookmarkEnd w:id="139"/>
      <w:r w:rsidRPr="00E62302">
        <w:rPr>
          <w:rFonts w:ascii="宋体" w:eastAsia="宋体" w:hAnsi="宋体" w:cs="Arial" w:hint="eastAsia"/>
          <w:color w:val="333333"/>
          <w:sz w:val="24"/>
          <w:szCs w:val="24"/>
          <w:shd w:val="clear" w:color="auto" w:fill="FFFFFF"/>
        </w:rPr>
        <w:t>不论何时，不论何种问题,师兄师姐们都会非常耐心的帮我解决，感谢师兄师姐一直以来的关心和鼓励，让我深刻感受到了实验室的温暖。毕业设计是在我的导师温泉老师的指导下完成的。导师渊博的专业知识，严肃的科学态度，严谨的治学精神，诲人不倦的高尚师德都对我产生了深远的影响。从课题的选择到项目的最终完成，温泉老师都始终给予了我悉心的指导，不仅使我树立了远大的学术目标，还使我明白了许多为人处世的道理，同时还在精神和生活上给了我以无微不至的关怀。在此，谨向温泉老师致以我最诚挚的谢意。同时，此论文的顺利完成也离不开袁怀波老师的帮助和鼓励，感谢袁怀波老师一直以来的理解和指导。我必将再接厉，以更好地姿态迎接未来的挑战。</w:t>
      </w:r>
    </w:p>
    <w:p w14:paraId="2A61692C" w14:textId="77777777" w:rsidR="00DF17A2" w:rsidRDefault="00DF17A2" w:rsidP="00DF17A2">
      <w:pPr>
        <w:spacing w:line="25" w:lineRule="atLeast"/>
        <w:rPr>
          <w:rFonts w:asciiTheme="minorEastAsia" w:hAnsiTheme="minorEastAsia"/>
          <w:sz w:val="18"/>
          <w:szCs w:val="18"/>
        </w:rPr>
      </w:pPr>
    </w:p>
    <w:p w14:paraId="760C897C" w14:textId="77777777" w:rsidR="005956DF" w:rsidRDefault="005956DF" w:rsidP="005956DF">
      <w:pPr>
        <w:spacing w:line="25" w:lineRule="atLeast"/>
        <w:ind w:firstLineChars="4200" w:firstLine="7560"/>
        <w:rPr>
          <w:rFonts w:asciiTheme="minorEastAsia" w:hAnsiTheme="minorEastAsia"/>
          <w:sz w:val="18"/>
          <w:szCs w:val="18"/>
        </w:rPr>
      </w:pPr>
    </w:p>
    <w:p w14:paraId="5A034558" w14:textId="77777777" w:rsidR="005956DF" w:rsidRDefault="005956DF" w:rsidP="005956DF">
      <w:pPr>
        <w:spacing w:line="25" w:lineRule="atLeast"/>
        <w:ind w:firstLineChars="4000" w:firstLine="7200"/>
        <w:rPr>
          <w:rFonts w:asciiTheme="minorEastAsia" w:hAnsiTheme="minorEastAsia"/>
          <w:sz w:val="18"/>
          <w:szCs w:val="18"/>
        </w:rPr>
      </w:pPr>
    </w:p>
    <w:p w14:paraId="4A881F01" w14:textId="77777777" w:rsidR="005956DF" w:rsidRPr="005956DF" w:rsidRDefault="005956DF" w:rsidP="005956DF">
      <w:pPr>
        <w:spacing w:line="440" w:lineRule="exact"/>
        <w:ind w:firstLineChars="2900" w:firstLine="6960"/>
        <w:rPr>
          <w:rFonts w:ascii="宋体" w:eastAsia="宋体" w:hAnsi="宋体"/>
          <w:sz w:val="24"/>
          <w:szCs w:val="24"/>
        </w:rPr>
      </w:pPr>
      <w:r w:rsidRPr="005956DF">
        <w:rPr>
          <w:rFonts w:ascii="宋体" w:eastAsia="宋体" w:hAnsi="宋体" w:hint="eastAsia"/>
          <w:sz w:val="24"/>
          <w:szCs w:val="24"/>
        </w:rPr>
        <w:t>作者：赵秉珍</w:t>
      </w:r>
    </w:p>
    <w:p w14:paraId="631A41A1" w14:textId="77777777" w:rsidR="005956DF" w:rsidRPr="005956DF" w:rsidRDefault="005956DF" w:rsidP="005956DF">
      <w:pPr>
        <w:spacing w:line="440" w:lineRule="exact"/>
        <w:ind w:firstLineChars="2800" w:firstLine="6720"/>
        <w:rPr>
          <w:rFonts w:ascii="宋体" w:eastAsia="宋体" w:hAnsi="宋体"/>
          <w:sz w:val="24"/>
          <w:szCs w:val="24"/>
        </w:rPr>
      </w:pPr>
      <w:r w:rsidRPr="00146672">
        <w:rPr>
          <w:rFonts w:ascii="Times New Roman" w:eastAsia="宋体" w:hAnsi="Times New Roman"/>
          <w:sz w:val="24"/>
          <w:szCs w:val="24"/>
        </w:rPr>
        <w:t>2018</w:t>
      </w:r>
      <w:r w:rsidRPr="005956DF">
        <w:rPr>
          <w:rFonts w:ascii="宋体" w:eastAsia="宋体" w:hAnsi="宋体"/>
          <w:sz w:val="24"/>
          <w:szCs w:val="24"/>
        </w:rPr>
        <w:t>年</w:t>
      </w:r>
      <w:r w:rsidRPr="00146672">
        <w:rPr>
          <w:rFonts w:ascii="Times New Roman" w:eastAsia="宋体" w:hAnsi="Times New Roman"/>
          <w:sz w:val="24"/>
          <w:szCs w:val="24"/>
        </w:rPr>
        <w:t>6</w:t>
      </w:r>
      <w:r w:rsidRPr="005956DF">
        <w:rPr>
          <w:rFonts w:ascii="宋体" w:eastAsia="宋体" w:hAnsi="宋体"/>
          <w:sz w:val="24"/>
          <w:szCs w:val="24"/>
        </w:rPr>
        <w:t>月</w:t>
      </w:r>
      <w:r w:rsidRPr="00146672">
        <w:rPr>
          <w:rFonts w:ascii="Times New Roman" w:eastAsia="宋体" w:hAnsi="Times New Roman"/>
          <w:sz w:val="24"/>
          <w:szCs w:val="24"/>
        </w:rPr>
        <w:t>5</w:t>
      </w:r>
      <w:r w:rsidRPr="005956DF">
        <w:rPr>
          <w:rFonts w:ascii="宋体" w:eastAsia="宋体" w:hAnsi="宋体"/>
          <w:sz w:val="24"/>
          <w:szCs w:val="24"/>
        </w:rPr>
        <w:t>日</w:t>
      </w:r>
    </w:p>
    <w:p w14:paraId="01549648" w14:textId="77777777" w:rsidR="005956DF" w:rsidRPr="005956DF" w:rsidRDefault="005956DF" w:rsidP="005956DF">
      <w:pPr>
        <w:spacing w:line="25" w:lineRule="atLeast"/>
        <w:jc w:val="right"/>
        <w:rPr>
          <w:rFonts w:ascii="宋体" w:eastAsia="宋体" w:hAnsi="宋体"/>
          <w:sz w:val="24"/>
          <w:szCs w:val="24"/>
        </w:rPr>
      </w:pPr>
      <w:r>
        <w:rPr>
          <w:rFonts w:asciiTheme="minorEastAsia" w:hAnsiTheme="minorEastAsia" w:hint="eastAsia"/>
          <w:sz w:val="18"/>
          <w:szCs w:val="18"/>
        </w:rPr>
        <w:t xml:space="preserve"> </w:t>
      </w:r>
      <w:r>
        <w:rPr>
          <w:rFonts w:asciiTheme="minorEastAsia" w:hAnsiTheme="minorEastAsia"/>
          <w:sz w:val="18"/>
          <w:szCs w:val="18"/>
        </w:rPr>
        <w:t xml:space="preserve">                                              </w:t>
      </w:r>
    </w:p>
    <w:sectPr w:rsidR="005956DF" w:rsidRPr="005956DF" w:rsidSect="00B35B63">
      <w:footerReference w:type="default" r:id="rId36"/>
      <w:pgSz w:w="11906" w:h="16838" w:code="9"/>
      <w:pgMar w:top="1701" w:right="1588" w:bottom="1588" w:left="170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14F5C" w14:textId="77777777" w:rsidR="007E1592" w:rsidRDefault="007E1592" w:rsidP="00636F8F">
      <w:r>
        <w:separator/>
      </w:r>
    </w:p>
  </w:endnote>
  <w:endnote w:type="continuationSeparator" w:id="0">
    <w:p w14:paraId="4647042C" w14:textId="77777777" w:rsidR="007E1592" w:rsidRDefault="007E1592" w:rsidP="0063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DY101+ZLYQfV-181">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8475327"/>
      <w:docPartObj>
        <w:docPartGallery w:val="Page Numbers (Bottom of Page)"/>
        <w:docPartUnique/>
      </w:docPartObj>
    </w:sdtPr>
    <w:sdtContent>
      <w:p w14:paraId="29E26929" w14:textId="77777777" w:rsidR="00504EA5" w:rsidRDefault="00504EA5">
        <w:pPr>
          <w:pStyle w:val="a5"/>
          <w:jc w:val="center"/>
        </w:pPr>
        <w:r>
          <w:fldChar w:fldCharType="begin"/>
        </w:r>
        <w:r>
          <w:instrText>PAGE   \* MERGEFORMAT</w:instrText>
        </w:r>
        <w:r>
          <w:fldChar w:fldCharType="separate"/>
        </w:r>
        <w:r w:rsidR="00752575" w:rsidRPr="00752575">
          <w:rPr>
            <w:noProof/>
            <w:lang w:val="zh-CN"/>
          </w:rPr>
          <w:t>I</w:t>
        </w:r>
        <w:r>
          <w:fldChar w:fldCharType="end"/>
        </w:r>
      </w:p>
    </w:sdtContent>
  </w:sdt>
  <w:p w14:paraId="6DE91B0A" w14:textId="77777777" w:rsidR="00504EA5" w:rsidRDefault="00504EA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F6C52" w14:textId="77777777" w:rsidR="00504EA5" w:rsidRDefault="00504EA5" w:rsidP="005213EF">
    <w:pPr>
      <w:pStyle w:val="a5"/>
      <w:jc w:val="center"/>
    </w:pPr>
    <w:r w:rsidRPr="005213EF">
      <w:rPr>
        <w:rFonts w:hint="eastAsia"/>
      </w:rPr>
      <w:t>Ⅱ</w:t>
    </w:r>
  </w:p>
  <w:p w14:paraId="650B367E" w14:textId="77777777" w:rsidR="00504EA5" w:rsidRDefault="00504EA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A6950" w14:textId="77777777" w:rsidR="00504EA5" w:rsidRDefault="00504EA5">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4285765"/>
      <w:docPartObj>
        <w:docPartGallery w:val="Page Numbers (Bottom of Page)"/>
        <w:docPartUnique/>
      </w:docPartObj>
    </w:sdtPr>
    <w:sdtContent>
      <w:p w14:paraId="57C94A8F" w14:textId="77777777" w:rsidR="00504EA5" w:rsidRDefault="00504EA5">
        <w:pPr>
          <w:pStyle w:val="a5"/>
          <w:jc w:val="center"/>
        </w:pPr>
        <w:r>
          <w:fldChar w:fldCharType="begin"/>
        </w:r>
        <w:r>
          <w:instrText>PAGE   \* MERGEFORMAT</w:instrText>
        </w:r>
        <w:r>
          <w:fldChar w:fldCharType="separate"/>
        </w:r>
        <w:r w:rsidR="00752575" w:rsidRPr="00752575">
          <w:rPr>
            <w:noProof/>
            <w:lang w:val="zh-CN"/>
          </w:rPr>
          <w:t>18</w:t>
        </w:r>
        <w:r>
          <w:fldChar w:fldCharType="end"/>
        </w:r>
      </w:p>
    </w:sdtContent>
  </w:sdt>
  <w:p w14:paraId="603E3D91" w14:textId="77777777" w:rsidR="00504EA5" w:rsidRDefault="00504EA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262F7D" w14:textId="77777777" w:rsidR="007E1592" w:rsidRDefault="007E1592" w:rsidP="00636F8F">
      <w:r>
        <w:separator/>
      </w:r>
    </w:p>
  </w:footnote>
  <w:footnote w:type="continuationSeparator" w:id="0">
    <w:p w14:paraId="432ABEA1" w14:textId="77777777" w:rsidR="007E1592" w:rsidRDefault="007E1592" w:rsidP="00636F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671B0" w14:textId="559B7AC4" w:rsidR="00504EA5" w:rsidRDefault="00504EA5">
    <w:pPr>
      <w:pStyle w:val="a4"/>
    </w:pPr>
    <w:r>
      <w:rPr>
        <w:rFonts w:hint="eastAsia"/>
      </w:rPr>
      <w:t>合肥工业大学本科毕业设计（论文）</w:t>
    </w:r>
  </w:p>
  <w:p w14:paraId="1ADCCF92" w14:textId="77777777" w:rsidR="00504EA5" w:rsidRDefault="00504EA5">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E2432"/>
    <w:multiLevelType w:val="hybridMultilevel"/>
    <w:tmpl w:val="3492142E"/>
    <w:lvl w:ilvl="0" w:tplc="8A7EA85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6D04C5"/>
    <w:multiLevelType w:val="hybridMultilevel"/>
    <w:tmpl w:val="D09A2B28"/>
    <w:lvl w:ilvl="0" w:tplc="84E48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E23B17"/>
    <w:multiLevelType w:val="hybridMultilevel"/>
    <w:tmpl w:val="B840E6C4"/>
    <w:lvl w:ilvl="0" w:tplc="0F0A521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9230E8"/>
    <w:multiLevelType w:val="hybridMultilevel"/>
    <w:tmpl w:val="778CAC36"/>
    <w:lvl w:ilvl="0" w:tplc="A8CC2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D979F9"/>
    <w:multiLevelType w:val="hybridMultilevel"/>
    <w:tmpl w:val="384C3034"/>
    <w:lvl w:ilvl="0" w:tplc="8FA8B2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C31314"/>
    <w:multiLevelType w:val="hybridMultilevel"/>
    <w:tmpl w:val="B44411C6"/>
    <w:lvl w:ilvl="0" w:tplc="95EE5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5"/>
  </w:num>
  <w:num w:numId="4">
    <w:abstractNumId w:val="4"/>
  </w:num>
  <w:num w:numId="5">
    <w:abstractNumId w:val="2"/>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MwsjQxNwXSxoYGZko6SsGpxcWZ+XkgBUa1AE6sMfAsAAAA"/>
  </w:docVars>
  <w:rsids>
    <w:rsidRoot w:val="00A57FCF"/>
    <w:rsid w:val="00000BC6"/>
    <w:rsid w:val="00003A67"/>
    <w:rsid w:val="000044FD"/>
    <w:rsid w:val="00022F81"/>
    <w:rsid w:val="000327D0"/>
    <w:rsid w:val="0004046B"/>
    <w:rsid w:val="000503B9"/>
    <w:rsid w:val="000638DD"/>
    <w:rsid w:val="000646C9"/>
    <w:rsid w:val="000652F1"/>
    <w:rsid w:val="00066454"/>
    <w:rsid w:val="00072869"/>
    <w:rsid w:val="00077475"/>
    <w:rsid w:val="000807BD"/>
    <w:rsid w:val="000B5775"/>
    <w:rsid w:val="000E7DC9"/>
    <w:rsid w:val="000F7024"/>
    <w:rsid w:val="00111F89"/>
    <w:rsid w:val="00140991"/>
    <w:rsid w:val="00144C25"/>
    <w:rsid w:val="00146672"/>
    <w:rsid w:val="001479A2"/>
    <w:rsid w:val="00177BBB"/>
    <w:rsid w:val="001922AF"/>
    <w:rsid w:val="00194BA9"/>
    <w:rsid w:val="001A2D59"/>
    <w:rsid w:val="001C016F"/>
    <w:rsid w:val="001D1EE6"/>
    <w:rsid w:val="001D4EE0"/>
    <w:rsid w:val="001E0C91"/>
    <w:rsid w:val="001F4E42"/>
    <w:rsid w:val="00205C98"/>
    <w:rsid w:val="00212EE1"/>
    <w:rsid w:val="00215F9D"/>
    <w:rsid w:val="00217818"/>
    <w:rsid w:val="002224D7"/>
    <w:rsid w:val="00227049"/>
    <w:rsid w:val="00227477"/>
    <w:rsid w:val="0024044A"/>
    <w:rsid w:val="00257C1A"/>
    <w:rsid w:val="00262CC5"/>
    <w:rsid w:val="00270B99"/>
    <w:rsid w:val="00271D55"/>
    <w:rsid w:val="00277BDB"/>
    <w:rsid w:val="00287582"/>
    <w:rsid w:val="002950CD"/>
    <w:rsid w:val="002C3A7E"/>
    <w:rsid w:val="002D27EB"/>
    <w:rsid w:val="002E6E99"/>
    <w:rsid w:val="002E7997"/>
    <w:rsid w:val="00307CF4"/>
    <w:rsid w:val="00310F6F"/>
    <w:rsid w:val="00313C9A"/>
    <w:rsid w:val="00340F35"/>
    <w:rsid w:val="00350AA7"/>
    <w:rsid w:val="00361E45"/>
    <w:rsid w:val="00375EA6"/>
    <w:rsid w:val="00384C21"/>
    <w:rsid w:val="003A41C3"/>
    <w:rsid w:val="003A7D6C"/>
    <w:rsid w:val="003B7155"/>
    <w:rsid w:val="003D1580"/>
    <w:rsid w:val="00415A65"/>
    <w:rsid w:val="004174B2"/>
    <w:rsid w:val="00421BC1"/>
    <w:rsid w:val="0042745F"/>
    <w:rsid w:val="0043357B"/>
    <w:rsid w:val="004341F5"/>
    <w:rsid w:val="00442053"/>
    <w:rsid w:val="00466523"/>
    <w:rsid w:val="00492637"/>
    <w:rsid w:val="00493353"/>
    <w:rsid w:val="004A788E"/>
    <w:rsid w:val="004C1B0A"/>
    <w:rsid w:val="004C2A25"/>
    <w:rsid w:val="004E2E0E"/>
    <w:rsid w:val="004E54E8"/>
    <w:rsid w:val="004F4EF1"/>
    <w:rsid w:val="005006F3"/>
    <w:rsid w:val="00504EA5"/>
    <w:rsid w:val="005213EF"/>
    <w:rsid w:val="00532C0E"/>
    <w:rsid w:val="00543D05"/>
    <w:rsid w:val="00543D3F"/>
    <w:rsid w:val="00587BFE"/>
    <w:rsid w:val="00592F31"/>
    <w:rsid w:val="005956DF"/>
    <w:rsid w:val="00595B14"/>
    <w:rsid w:val="00597616"/>
    <w:rsid w:val="005A29B8"/>
    <w:rsid w:val="005B5279"/>
    <w:rsid w:val="005E3537"/>
    <w:rsid w:val="005E5904"/>
    <w:rsid w:val="006139A2"/>
    <w:rsid w:val="00625BDA"/>
    <w:rsid w:val="00636F8F"/>
    <w:rsid w:val="0064005C"/>
    <w:rsid w:val="006459B9"/>
    <w:rsid w:val="00653D93"/>
    <w:rsid w:val="00670B37"/>
    <w:rsid w:val="00676624"/>
    <w:rsid w:val="006774A3"/>
    <w:rsid w:val="00677D07"/>
    <w:rsid w:val="00687D14"/>
    <w:rsid w:val="006A1C51"/>
    <w:rsid w:val="006A5C41"/>
    <w:rsid w:val="006D04F8"/>
    <w:rsid w:val="006E3F75"/>
    <w:rsid w:val="007106BC"/>
    <w:rsid w:val="0071537B"/>
    <w:rsid w:val="00733489"/>
    <w:rsid w:val="007440FD"/>
    <w:rsid w:val="00745203"/>
    <w:rsid w:val="00752575"/>
    <w:rsid w:val="007600BA"/>
    <w:rsid w:val="00766F67"/>
    <w:rsid w:val="00776731"/>
    <w:rsid w:val="007A331F"/>
    <w:rsid w:val="007D1CC4"/>
    <w:rsid w:val="007D42B3"/>
    <w:rsid w:val="007E1592"/>
    <w:rsid w:val="007F01AD"/>
    <w:rsid w:val="007F0925"/>
    <w:rsid w:val="00803495"/>
    <w:rsid w:val="00834C67"/>
    <w:rsid w:val="00835CCF"/>
    <w:rsid w:val="00852B93"/>
    <w:rsid w:val="008728F8"/>
    <w:rsid w:val="00880C1C"/>
    <w:rsid w:val="0088255A"/>
    <w:rsid w:val="00897FC6"/>
    <w:rsid w:val="008A774B"/>
    <w:rsid w:val="008B73DA"/>
    <w:rsid w:val="008C75A8"/>
    <w:rsid w:val="008D472F"/>
    <w:rsid w:val="008E0B1C"/>
    <w:rsid w:val="008F29F9"/>
    <w:rsid w:val="00902626"/>
    <w:rsid w:val="009111C3"/>
    <w:rsid w:val="00940165"/>
    <w:rsid w:val="00971DE3"/>
    <w:rsid w:val="0098107A"/>
    <w:rsid w:val="0098782E"/>
    <w:rsid w:val="009A5185"/>
    <w:rsid w:val="009B506B"/>
    <w:rsid w:val="009C3637"/>
    <w:rsid w:val="009D14E9"/>
    <w:rsid w:val="009F2B4D"/>
    <w:rsid w:val="009F7AD3"/>
    <w:rsid w:val="00A00182"/>
    <w:rsid w:val="00A120EB"/>
    <w:rsid w:val="00A341B9"/>
    <w:rsid w:val="00A57FCF"/>
    <w:rsid w:val="00A60AAA"/>
    <w:rsid w:val="00A706A7"/>
    <w:rsid w:val="00A70E8B"/>
    <w:rsid w:val="00A72783"/>
    <w:rsid w:val="00A77B3E"/>
    <w:rsid w:val="00AB03F9"/>
    <w:rsid w:val="00AB47DE"/>
    <w:rsid w:val="00AC46B4"/>
    <w:rsid w:val="00AC5383"/>
    <w:rsid w:val="00AC7D43"/>
    <w:rsid w:val="00AD5195"/>
    <w:rsid w:val="00AD6C5F"/>
    <w:rsid w:val="00AE7992"/>
    <w:rsid w:val="00AF3CA4"/>
    <w:rsid w:val="00B2477B"/>
    <w:rsid w:val="00B35B63"/>
    <w:rsid w:val="00B46BDA"/>
    <w:rsid w:val="00B53871"/>
    <w:rsid w:val="00B60F2E"/>
    <w:rsid w:val="00B81180"/>
    <w:rsid w:val="00B87962"/>
    <w:rsid w:val="00B91EF7"/>
    <w:rsid w:val="00BA18D8"/>
    <w:rsid w:val="00BB330A"/>
    <w:rsid w:val="00BD08A3"/>
    <w:rsid w:val="00BD6E38"/>
    <w:rsid w:val="00BE4BBE"/>
    <w:rsid w:val="00BE7E58"/>
    <w:rsid w:val="00C04540"/>
    <w:rsid w:val="00C10864"/>
    <w:rsid w:val="00C2089D"/>
    <w:rsid w:val="00C21941"/>
    <w:rsid w:val="00C44405"/>
    <w:rsid w:val="00C97389"/>
    <w:rsid w:val="00C97613"/>
    <w:rsid w:val="00CA0BEC"/>
    <w:rsid w:val="00CA2403"/>
    <w:rsid w:val="00CA3BB0"/>
    <w:rsid w:val="00CB23E7"/>
    <w:rsid w:val="00CC5E1E"/>
    <w:rsid w:val="00CD2968"/>
    <w:rsid w:val="00CD6D6B"/>
    <w:rsid w:val="00CF05D3"/>
    <w:rsid w:val="00D3597E"/>
    <w:rsid w:val="00D37BFD"/>
    <w:rsid w:val="00D527AD"/>
    <w:rsid w:val="00D77446"/>
    <w:rsid w:val="00DA672E"/>
    <w:rsid w:val="00DD55E7"/>
    <w:rsid w:val="00DE32C7"/>
    <w:rsid w:val="00DE450F"/>
    <w:rsid w:val="00DF17A2"/>
    <w:rsid w:val="00E06CCD"/>
    <w:rsid w:val="00E10CD5"/>
    <w:rsid w:val="00E26688"/>
    <w:rsid w:val="00E26E24"/>
    <w:rsid w:val="00E62302"/>
    <w:rsid w:val="00E63762"/>
    <w:rsid w:val="00E86DD2"/>
    <w:rsid w:val="00E91C8D"/>
    <w:rsid w:val="00E95661"/>
    <w:rsid w:val="00E96EFD"/>
    <w:rsid w:val="00F06F27"/>
    <w:rsid w:val="00F27E1D"/>
    <w:rsid w:val="00F33601"/>
    <w:rsid w:val="00F47DE0"/>
    <w:rsid w:val="00F54609"/>
    <w:rsid w:val="00F803C4"/>
    <w:rsid w:val="00F90FEB"/>
    <w:rsid w:val="00FB4941"/>
    <w:rsid w:val="00FB5E50"/>
    <w:rsid w:val="00FB7E4D"/>
    <w:rsid w:val="00FC28B8"/>
    <w:rsid w:val="00FC5D80"/>
    <w:rsid w:val="00FD26B4"/>
    <w:rsid w:val="00FD3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2CC08"/>
  <w15:chartTrackingRefBased/>
  <w15:docId w15:val="{D51B5D87-E752-4BD8-A609-49BEAEF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F7024"/>
    <w:pPr>
      <w:keepNext/>
      <w:keepLines/>
      <w:spacing w:before="340" w:after="330" w:line="578" w:lineRule="auto"/>
      <w:jc w:val="center"/>
      <w:outlineLvl w:val="0"/>
    </w:pPr>
    <w:rPr>
      <w:rFonts w:ascii="Times New Roman" w:eastAsia="黑体" w:hAnsi="Times New Roman"/>
      <w:b/>
      <w:bCs/>
      <w:kern w:val="44"/>
      <w:sz w:val="32"/>
      <w:szCs w:val="44"/>
    </w:rPr>
  </w:style>
  <w:style w:type="paragraph" w:styleId="2">
    <w:name w:val="heading 2"/>
    <w:basedOn w:val="a"/>
    <w:next w:val="a"/>
    <w:link w:val="2Char"/>
    <w:uiPriority w:val="9"/>
    <w:unhideWhenUsed/>
    <w:qFormat/>
    <w:rsid w:val="000F7024"/>
    <w:pPr>
      <w:keepNext/>
      <w:keepLines/>
      <w:spacing w:beforeLines="50" w:before="50" w:afterLines="50" w:after="50"/>
      <w:jc w:val="left"/>
      <w:outlineLvl w:val="1"/>
    </w:pPr>
    <w:rPr>
      <w:rFonts w:ascii="Times New Roman" w:eastAsia="黑体" w:hAnsi="Times New Roman" w:cstheme="majorBidi"/>
      <w:bCs/>
      <w:sz w:val="24"/>
      <w:szCs w:val="32"/>
    </w:rPr>
  </w:style>
  <w:style w:type="paragraph" w:styleId="3">
    <w:name w:val="heading 3"/>
    <w:basedOn w:val="a"/>
    <w:next w:val="a"/>
    <w:link w:val="3Char"/>
    <w:uiPriority w:val="9"/>
    <w:unhideWhenUsed/>
    <w:qFormat/>
    <w:rsid w:val="000F7024"/>
    <w:pPr>
      <w:keepNext/>
      <w:keepLines/>
      <w:spacing w:beforeLines="50" w:before="50" w:afterLines="50" w:after="50"/>
      <w:jc w:val="left"/>
      <w:outlineLvl w:val="2"/>
    </w:pPr>
    <w:rPr>
      <w:rFonts w:ascii="Times New Roman" w:eastAsia="宋体" w:hAnsi="Times New Roman"/>
      <w:b/>
      <w:bCs/>
      <w:sz w:val="24"/>
      <w:szCs w:val="32"/>
    </w:rPr>
  </w:style>
  <w:style w:type="paragraph" w:styleId="4">
    <w:name w:val="heading 4"/>
    <w:basedOn w:val="a"/>
    <w:next w:val="a"/>
    <w:link w:val="4Char"/>
    <w:uiPriority w:val="9"/>
    <w:unhideWhenUsed/>
    <w:qFormat/>
    <w:rsid w:val="000F70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6688"/>
    <w:pPr>
      <w:ind w:firstLineChars="200" w:firstLine="420"/>
    </w:pPr>
  </w:style>
  <w:style w:type="paragraph" w:styleId="a4">
    <w:name w:val="header"/>
    <w:basedOn w:val="a"/>
    <w:link w:val="Char"/>
    <w:uiPriority w:val="99"/>
    <w:unhideWhenUsed/>
    <w:rsid w:val="00636F8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36F8F"/>
    <w:rPr>
      <w:sz w:val="18"/>
      <w:szCs w:val="18"/>
    </w:rPr>
  </w:style>
  <w:style w:type="paragraph" w:styleId="a5">
    <w:name w:val="footer"/>
    <w:basedOn w:val="a"/>
    <w:link w:val="Char0"/>
    <w:uiPriority w:val="99"/>
    <w:unhideWhenUsed/>
    <w:rsid w:val="00636F8F"/>
    <w:pPr>
      <w:tabs>
        <w:tab w:val="center" w:pos="4153"/>
        <w:tab w:val="right" w:pos="8306"/>
      </w:tabs>
      <w:snapToGrid w:val="0"/>
      <w:jc w:val="left"/>
    </w:pPr>
    <w:rPr>
      <w:sz w:val="18"/>
      <w:szCs w:val="18"/>
    </w:rPr>
  </w:style>
  <w:style w:type="character" w:customStyle="1" w:styleId="Char0">
    <w:name w:val="页脚 Char"/>
    <w:basedOn w:val="a0"/>
    <w:link w:val="a5"/>
    <w:uiPriority w:val="99"/>
    <w:rsid w:val="00636F8F"/>
    <w:rPr>
      <w:sz w:val="18"/>
      <w:szCs w:val="18"/>
    </w:rPr>
  </w:style>
  <w:style w:type="character" w:customStyle="1" w:styleId="1Char">
    <w:name w:val="标题 1 Char"/>
    <w:basedOn w:val="a0"/>
    <w:link w:val="1"/>
    <w:uiPriority w:val="9"/>
    <w:rsid w:val="000F7024"/>
    <w:rPr>
      <w:rFonts w:ascii="Times New Roman" w:eastAsia="黑体" w:hAnsi="Times New Roman"/>
      <w:b/>
      <w:bCs/>
      <w:kern w:val="44"/>
      <w:sz w:val="32"/>
      <w:szCs w:val="44"/>
    </w:rPr>
  </w:style>
  <w:style w:type="paragraph" w:styleId="TOC">
    <w:name w:val="TOC Heading"/>
    <w:basedOn w:val="1"/>
    <w:next w:val="a"/>
    <w:uiPriority w:val="39"/>
    <w:unhideWhenUsed/>
    <w:qFormat/>
    <w:rsid w:val="00B60F2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20">
    <w:name w:val="toc 2"/>
    <w:basedOn w:val="a"/>
    <w:next w:val="a"/>
    <w:autoRedefine/>
    <w:uiPriority w:val="39"/>
    <w:unhideWhenUsed/>
    <w:rsid w:val="00B60F2E"/>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B60F2E"/>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B60F2E"/>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rsid w:val="000F7024"/>
    <w:rPr>
      <w:rFonts w:ascii="Times New Roman" w:eastAsia="黑体" w:hAnsi="Times New Roman" w:cstheme="majorBidi"/>
      <w:bCs/>
      <w:sz w:val="24"/>
      <w:szCs w:val="32"/>
    </w:rPr>
  </w:style>
  <w:style w:type="character" w:customStyle="1" w:styleId="3Char">
    <w:name w:val="标题 3 Char"/>
    <w:basedOn w:val="a0"/>
    <w:link w:val="3"/>
    <w:uiPriority w:val="9"/>
    <w:rsid w:val="000F7024"/>
    <w:rPr>
      <w:rFonts w:ascii="Times New Roman" w:eastAsia="宋体" w:hAnsi="Times New Roman"/>
      <w:b/>
      <w:bCs/>
      <w:sz w:val="24"/>
      <w:szCs w:val="32"/>
    </w:rPr>
  </w:style>
  <w:style w:type="paragraph" w:styleId="a6">
    <w:name w:val="Normal (Web)"/>
    <w:basedOn w:val="a"/>
    <w:uiPriority w:val="99"/>
    <w:semiHidden/>
    <w:unhideWhenUsed/>
    <w:rsid w:val="00D3597E"/>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670B37"/>
    <w:rPr>
      <w:color w:val="0563C1" w:themeColor="hyperlink"/>
      <w:u w:val="single"/>
    </w:rPr>
  </w:style>
  <w:style w:type="character" w:customStyle="1" w:styleId="4Char">
    <w:name w:val="标题 4 Char"/>
    <w:basedOn w:val="a0"/>
    <w:link w:val="4"/>
    <w:uiPriority w:val="9"/>
    <w:rsid w:val="000F7024"/>
    <w:rPr>
      <w:rFonts w:asciiTheme="majorHAnsi" w:eastAsiaTheme="majorEastAsia" w:hAnsiTheme="majorHAnsi" w:cstheme="majorBidi"/>
      <w:b/>
      <w:bCs/>
      <w:sz w:val="28"/>
      <w:szCs w:val="28"/>
    </w:rPr>
  </w:style>
  <w:style w:type="table" w:styleId="a8">
    <w:name w:val="Table Grid"/>
    <w:basedOn w:val="a1"/>
    <w:uiPriority w:val="39"/>
    <w:rsid w:val="00212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Char1"/>
    <w:uiPriority w:val="99"/>
    <w:semiHidden/>
    <w:unhideWhenUsed/>
    <w:rsid w:val="00194BA9"/>
    <w:rPr>
      <w:sz w:val="18"/>
      <w:szCs w:val="18"/>
    </w:rPr>
  </w:style>
  <w:style w:type="character" w:customStyle="1" w:styleId="Char1">
    <w:name w:val="批注框文本 Char"/>
    <w:basedOn w:val="a0"/>
    <w:link w:val="a9"/>
    <w:uiPriority w:val="99"/>
    <w:semiHidden/>
    <w:rsid w:val="00194BA9"/>
    <w:rPr>
      <w:sz w:val="18"/>
      <w:szCs w:val="18"/>
    </w:rPr>
  </w:style>
  <w:style w:type="paragraph" w:styleId="aa">
    <w:name w:val="Revision"/>
    <w:hidden/>
    <w:uiPriority w:val="99"/>
    <w:semiHidden/>
    <w:rsid w:val="00F27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245588">
      <w:bodyDiv w:val="1"/>
      <w:marLeft w:val="0"/>
      <w:marRight w:val="0"/>
      <w:marTop w:val="0"/>
      <w:marBottom w:val="0"/>
      <w:divBdr>
        <w:top w:val="none" w:sz="0" w:space="0" w:color="auto"/>
        <w:left w:val="none" w:sz="0" w:space="0" w:color="auto"/>
        <w:bottom w:val="none" w:sz="0" w:space="0" w:color="auto"/>
        <w:right w:val="none" w:sz="0" w:space="0" w:color="auto"/>
      </w:divBdr>
    </w:div>
    <w:div w:id="641273597">
      <w:bodyDiv w:val="1"/>
      <w:marLeft w:val="0"/>
      <w:marRight w:val="0"/>
      <w:marTop w:val="0"/>
      <w:marBottom w:val="0"/>
      <w:divBdr>
        <w:top w:val="none" w:sz="0" w:space="0" w:color="auto"/>
        <w:left w:val="none" w:sz="0" w:space="0" w:color="auto"/>
        <w:bottom w:val="none" w:sz="0" w:space="0" w:color="auto"/>
        <w:right w:val="none" w:sz="0" w:space="0" w:color="auto"/>
      </w:divBdr>
    </w:div>
    <w:div w:id="1236747796">
      <w:bodyDiv w:val="1"/>
      <w:marLeft w:val="0"/>
      <w:marRight w:val="0"/>
      <w:marTop w:val="0"/>
      <w:marBottom w:val="0"/>
      <w:divBdr>
        <w:top w:val="none" w:sz="0" w:space="0" w:color="auto"/>
        <w:left w:val="none" w:sz="0" w:space="0" w:color="auto"/>
        <w:bottom w:val="none" w:sz="0" w:space="0" w:color="auto"/>
        <w:right w:val="none" w:sz="0" w:space="0" w:color="auto"/>
      </w:divBdr>
    </w:div>
    <w:div w:id="1756978706">
      <w:bodyDiv w:val="1"/>
      <w:marLeft w:val="0"/>
      <w:marRight w:val="0"/>
      <w:marTop w:val="0"/>
      <w:marBottom w:val="0"/>
      <w:divBdr>
        <w:top w:val="none" w:sz="0" w:space="0" w:color="auto"/>
        <w:left w:val="none" w:sz="0" w:space="0" w:color="auto"/>
        <w:bottom w:val="none" w:sz="0" w:space="0" w:color="auto"/>
        <w:right w:val="none" w:sz="0" w:space="0" w:color="auto"/>
      </w:divBdr>
    </w:div>
    <w:div w:id="1775907036">
      <w:bodyDiv w:val="1"/>
      <w:marLeft w:val="0"/>
      <w:marRight w:val="0"/>
      <w:marTop w:val="0"/>
      <w:marBottom w:val="0"/>
      <w:divBdr>
        <w:top w:val="none" w:sz="0" w:space="0" w:color="auto"/>
        <w:left w:val="none" w:sz="0" w:space="0" w:color="auto"/>
        <w:bottom w:val="none" w:sz="0" w:space="0" w:color="auto"/>
        <w:right w:val="none" w:sz="0" w:space="0" w:color="auto"/>
      </w:divBdr>
    </w:div>
    <w:div w:id="1838838950">
      <w:bodyDiv w:val="1"/>
      <w:marLeft w:val="0"/>
      <w:marRight w:val="0"/>
      <w:marTop w:val="0"/>
      <w:marBottom w:val="0"/>
      <w:divBdr>
        <w:top w:val="none" w:sz="0" w:space="0" w:color="auto"/>
        <w:left w:val="none" w:sz="0" w:space="0" w:color="auto"/>
        <w:bottom w:val="none" w:sz="0" w:space="0" w:color="auto"/>
        <w:right w:val="none" w:sz="0" w:space="0" w:color="auto"/>
      </w:divBdr>
      <w:divsChild>
        <w:div w:id="1459841358">
          <w:marLeft w:val="0"/>
          <w:marRight w:val="0"/>
          <w:marTop w:val="0"/>
          <w:marBottom w:val="0"/>
          <w:divBdr>
            <w:top w:val="none" w:sz="0" w:space="0" w:color="auto"/>
            <w:left w:val="none" w:sz="0" w:space="0" w:color="auto"/>
            <w:bottom w:val="none" w:sz="0" w:space="0" w:color="auto"/>
            <w:right w:val="none" w:sz="0" w:space="0" w:color="auto"/>
          </w:divBdr>
          <w:divsChild>
            <w:div w:id="202401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C16D4-9E8A-4E24-B9C8-5BED65B89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7714</TotalTime>
  <Pages>32</Pages>
  <Words>4081</Words>
  <Characters>23264</Characters>
  <Application>Microsoft Office Word</Application>
  <DocSecurity>0</DocSecurity>
  <Lines>193</Lines>
  <Paragraphs>54</Paragraphs>
  <ScaleCrop>false</ScaleCrop>
  <Company/>
  <LinksUpToDate>false</LinksUpToDate>
  <CharactersWithSpaces>27291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747734246@qq.com</dc:creator>
  <cp:keywords/>
  <dc:description/>
  <cp:lastModifiedBy>Windows 用户</cp:lastModifiedBy>
  <cp:revision>25</cp:revision>
  <cp:lastPrinted>2018-06-12T01:21:00Z</cp:lastPrinted>
  <dcterms:created xsi:type="dcterms:W3CDTF">2018-06-03T00:23:00Z</dcterms:created>
  <dcterms:modified xsi:type="dcterms:W3CDTF">2018-07-14T11:04:00Z</dcterms:modified>
</cp:coreProperties>
</file>